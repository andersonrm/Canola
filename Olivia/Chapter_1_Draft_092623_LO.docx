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8555C" w14:textId="49087326" w:rsidR="00D078A8" w:rsidRPr="00D078A8" w:rsidRDefault="00D078A8" w:rsidP="00C605B5">
      <w:pPr>
        <w:rPr>
          <w:rStyle w:val="style4b"/>
          <w:rFonts w:ascii="Times New Roman" w:hAnsi="Times New Roman" w:cs="Times New Roman"/>
          <w:b/>
          <w:bCs/>
          <w:color w:val="0D0D0D" w:themeColor="text1" w:themeTint="F2"/>
          <w:sz w:val="24"/>
          <w:szCs w:val="24"/>
        </w:rPr>
      </w:pPr>
      <w:r w:rsidRPr="00D078A8">
        <w:rPr>
          <w:rStyle w:val="style4b"/>
          <w:rFonts w:ascii="Times New Roman" w:hAnsi="Times New Roman" w:cs="Times New Roman"/>
          <w:b/>
          <w:bCs/>
          <w:color w:val="0D0D0D" w:themeColor="text1" w:themeTint="F2"/>
          <w:sz w:val="24"/>
          <w:szCs w:val="24"/>
        </w:rPr>
        <w:t>Resource availability of pulse-blooming crops impacts plant-pollinator community stability</w:t>
      </w:r>
    </w:p>
    <w:p w14:paraId="599846E4" w14:textId="77777777" w:rsidR="00D078A8" w:rsidRDefault="00D078A8" w:rsidP="00D078A8">
      <w:pPr>
        <w:spacing w:line="480" w:lineRule="auto"/>
        <w:contextualSpacing/>
        <w:rPr>
          <w:rStyle w:val="style4b"/>
          <w:rFonts w:ascii="Times New Roman" w:hAnsi="Times New Roman" w:cs="Times New Roman"/>
          <w:color w:val="0D0D0D" w:themeColor="text1" w:themeTint="F2"/>
          <w:sz w:val="24"/>
          <w:szCs w:val="24"/>
        </w:rPr>
      </w:pPr>
    </w:p>
    <w:p w14:paraId="188D6162" w14:textId="087297B0" w:rsidR="00D078A8" w:rsidRPr="00E42DCB" w:rsidRDefault="00D078A8" w:rsidP="00D078A8">
      <w:pPr>
        <w:spacing w:line="480" w:lineRule="auto"/>
        <w:contextualSpacing/>
        <w:rPr>
          <w:rStyle w:val="style4b"/>
          <w:rFonts w:ascii="Times New Roman" w:hAnsi="Times New Roman" w:cs="Times New Roman"/>
          <w:color w:val="0D0D0D" w:themeColor="text1" w:themeTint="F2"/>
          <w:sz w:val="24"/>
          <w:szCs w:val="24"/>
        </w:rPr>
      </w:pPr>
      <w:r w:rsidRPr="00E42DCB">
        <w:rPr>
          <w:rStyle w:val="style4b"/>
          <w:rFonts w:ascii="Times New Roman" w:hAnsi="Times New Roman" w:cs="Times New Roman"/>
          <w:color w:val="0D0D0D" w:themeColor="text1" w:themeTint="F2"/>
          <w:sz w:val="24"/>
          <w:szCs w:val="24"/>
        </w:rPr>
        <w:t>Olivia Shaffer</w:t>
      </w:r>
      <w:r w:rsidRPr="00E42DCB">
        <w:rPr>
          <w:rStyle w:val="style4b"/>
          <w:rFonts w:ascii="Times New Roman" w:hAnsi="Times New Roman" w:cs="Times New Roman"/>
          <w:color w:val="0D0D0D" w:themeColor="text1" w:themeTint="F2"/>
          <w:sz w:val="24"/>
          <w:szCs w:val="24"/>
          <w:vertAlign w:val="superscript"/>
        </w:rPr>
        <w:t>1</w:t>
      </w:r>
      <w:r w:rsidRPr="00E42DCB">
        <w:rPr>
          <w:rStyle w:val="style4b"/>
          <w:rFonts w:ascii="Times New Roman" w:hAnsi="Times New Roman" w:cs="Times New Roman"/>
          <w:color w:val="0D0D0D" w:themeColor="text1" w:themeTint="F2"/>
          <w:sz w:val="24"/>
          <w:szCs w:val="24"/>
        </w:rPr>
        <w:t>, Salena Helmreich</w:t>
      </w:r>
      <w:r w:rsidRPr="00E42DCB">
        <w:rPr>
          <w:rStyle w:val="style4b"/>
          <w:rFonts w:ascii="Times New Roman" w:hAnsi="Times New Roman" w:cs="Times New Roman"/>
          <w:color w:val="0D0D0D" w:themeColor="text1" w:themeTint="F2"/>
          <w:sz w:val="24"/>
          <w:szCs w:val="24"/>
          <w:vertAlign w:val="superscript"/>
        </w:rPr>
        <w:t>1</w:t>
      </w:r>
      <w:r w:rsidRPr="00E42DCB">
        <w:rPr>
          <w:rStyle w:val="style4b"/>
          <w:rFonts w:ascii="Times New Roman" w:hAnsi="Times New Roman" w:cs="Times New Roman"/>
          <w:color w:val="0D0D0D" w:themeColor="text1" w:themeTint="F2"/>
          <w:sz w:val="24"/>
          <w:szCs w:val="24"/>
        </w:rPr>
        <w:t xml:space="preserve">, </w:t>
      </w:r>
      <w:r>
        <w:rPr>
          <w:rStyle w:val="style4b"/>
          <w:rFonts w:ascii="Times New Roman" w:hAnsi="Times New Roman" w:cs="Times New Roman"/>
          <w:color w:val="0D0D0D" w:themeColor="text1" w:themeTint="F2"/>
          <w:sz w:val="24"/>
          <w:szCs w:val="24"/>
        </w:rPr>
        <w:t>Liesl Oeller</w:t>
      </w:r>
      <w:r>
        <w:rPr>
          <w:rStyle w:val="style4b"/>
          <w:rFonts w:ascii="Times New Roman" w:hAnsi="Times New Roman" w:cs="Times New Roman"/>
          <w:color w:val="0D0D0D" w:themeColor="text1" w:themeTint="F2"/>
          <w:sz w:val="24"/>
          <w:szCs w:val="24"/>
          <w:vertAlign w:val="superscript"/>
        </w:rPr>
        <w:t>1</w:t>
      </w:r>
      <w:r>
        <w:rPr>
          <w:rStyle w:val="style4b"/>
          <w:rFonts w:ascii="Times New Roman" w:hAnsi="Times New Roman" w:cs="Times New Roman"/>
          <w:color w:val="0D0D0D" w:themeColor="text1" w:themeTint="F2"/>
          <w:sz w:val="24"/>
          <w:szCs w:val="24"/>
        </w:rPr>
        <w:t xml:space="preserve">, </w:t>
      </w:r>
      <w:r w:rsidRPr="00E42DCB">
        <w:rPr>
          <w:rStyle w:val="style4b"/>
          <w:rFonts w:ascii="Times New Roman" w:hAnsi="Times New Roman" w:cs="Times New Roman"/>
          <w:color w:val="0D0D0D" w:themeColor="text1" w:themeTint="F2"/>
          <w:sz w:val="24"/>
          <w:szCs w:val="24"/>
        </w:rPr>
        <w:t>David W. Crowder</w:t>
      </w:r>
      <w:r w:rsidRPr="00E42DCB">
        <w:rPr>
          <w:rStyle w:val="style4b"/>
          <w:rFonts w:ascii="Times New Roman" w:hAnsi="Times New Roman" w:cs="Times New Roman"/>
          <w:color w:val="0D0D0D" w:themeColor="text1" w:themeTint="F2"/>
          <w:sz w:val="24"/>
          <w:szCs w:val="24"/>
          <w:vertAlign w:val="superscript"/>
        </w:rPr>
        <w:t>1</w:t>
      </w:r>
    </w:p>
    <w:p w14:paraId="02DDB583" w14:textId="77777777" w:rsidR="00D078A8" w:rsidRPr="00E42DCB" w:rsidRDefault="00D078A8" w:rsidP="00D078A8">
      <w:pPr>
        <w:rPr>
          <w:rStyle w:val="style4b"/>
          <w:rFonts w:ascii="Times New Roman" w:hAnsi="Times New Roman" w:cs="Times New Roman"/>
          <w:color w:val="0D0D0D" w:themeColor="text1" w:themeTint="F2"/>
          <w:sz w:val="24"/>
          <w:szCs w:val="24"/>
        </w:rPr>
      </w:pPr>
    </w:p>
    <w:p w14:paraId="0E890BF4" w14:textId="77777777" w:rsidR="00D078A8" w:rsidRDefault="00D078A8" w:rsidP="00D078A8">
      <w:pPr>
        <w:rPr>
          <w:rStyle w:val="style4b"/>
          <w:rFonts w:ascii="Times New Roman" w:hAnsi="Times New Roman" w:cs="Times New Roman"/>
          <w:color w:val="0D0D0D" w:themeColor="text1" w:themeTint="F2"/>
          <w:sz w:val="24"/>
          <w:szCs w:val="24"/>
        </w:rPr>
      </w:pPr>
      <w:r w:rsidRPr="00E42DCB">
        <w:rPr>
          <w:rStyle w:val="style4b"/>
          <w:rFonts w:ascii="Times New Roman" w:hAnsi="Times New Roman" w:cs="Times New Roman"/>
          <w:color w:val="0D0D0D" w:themeColor="text1" w:themeTint="F2"/>
          <w:sz w:val="24"/>
          <w:szCs w:val="24"/>
          <w:vertAlign w:val="superscript"/>
        </w:rPr>
        <w:t>1</w:t>
      </w:r>
      <w:r w:rsidRPr="00E42DCB">
        <w:rPr>
          <w:rStyle w:val="style4b"/>
          <w:rFonts w:ascii="Times New Roman" w:hAnsi="Times New Roman" w:cs="Times New Roman"/>
          <w:color w:val="0D0D0D" w:themeColor="text1" w:themeTint="F2"/>
          <w:sz w:val="24"/>
          <w:szCs w:val="24"/>
        </w:rPr>
        <w:t xml:space="preserve"> Department of Entomology, Washington State University, Pullman, WA, 99164, USA</w:t>
      </w:r>
    </w:p>
    <w:p w14:paraId="4FA0A4B1" w14:textId="77777777" w:rsidR="00D078A8" w:rsidRPr="00E42DCB" w:rsidRDefault="00D078A8" w:rsidP="00C605B5">
      <w:pPr>
        <w:rPr>
          <w:rStyle w:val="style4b"/>
          <w:rFonts w:ascii="Times New Roman" w:hAnsi="Times New Roman" w:cs="Times New Roman"/>
          <w:color w:val="0D0D0D" w:themeColor="text1" w:themeTint="F2"/>
          <w:sz w:val="24"/>
          <w:szCs w:val="24"/>
        </w:rPr>
      </w:pPr>
    </w:p>
    <w:p w14:paraId="5AF7044A"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br w:type="page"/>
      </w:r>
    </w:p>
    <w:p w14:paraId="516C79ED" w14:textId="77777777" w:rsidR="00C605B5" w:rsidRPr="00E42DCB" w:rsidRDefault="00C605B5" w:rsidP="0015063E">
      <w:pPr>
        <w:spacing w:after="0" w:line="480" w:lineRule="auto"/>
        <w:rPr>
          <w:rFonts w:ascii="Times New Roman" w:hAnsi="Times New Roman" w:cs="Times New Roman"/>
          <w:b/>
          <w:bCs/>
          <w:color w:val="0D0D0D" w:themeColor="text1" w:themeTint="F2"/>
          <w:sz w:val="24"/>
          <w:szCs w:val="24"/>
        </w:rPr>
      </w:pPr>
      <w:r w:rsidRPr="00E42DCB">
        <w:rPr>
          <w:rFonts w:ascii="Times New Roman" w:hAnsi="Times New Roman" w:cs="Times New Roman"/>
          <w:b/>
          <w:bCs/>
          <w:color w:val="0D0D0D" w:themeColor="text1" w:themeTint="F2"/>
          <w:sz w:val="24"/>
          <w:szCs w:val="24"/>
        </w:rPr>
        <w:lastRenderedPageBreak/>
        <w:t>Abstract</w:t>
      </w:r>
    </w:p>
    <w:p w14:paraId="732A7D5D" w14:textId="27667CE6" w:rsidR="0015063E" w:rsidRDefault="00C605B5" w:rsidP="0015063E">
      <w:pPr>
        <w:spacing w:after="0" w:line="480" w:lineRule="auto"/>
        <w:rPr>
          <w:rFonts w:ascii="Times New Roman" w:hAnsi="Times New Roman" w:cs="Times New Roman"/>
          <w:color w:val="0D0D0D" w:themeColor="text1" w:themeTint="F2"/>
          <w:sz w:val="24"/>
          <w:szCs w:val="24"/>
        </w:rPr>
      </w:pPr>
      <w:r w:rsidRPr="002E0ABC">
        <w:rPr>
          <w:rFonts w:ascii="Times New Roman" w:hAnsi="Times New Roman" w:cs="Times New Roman"/>
          <w:color w:val="0D0D0D" w:themeColor="text1" w:themeTint="F2"/>
          <w:sz w:val="24"/>
          <w:szCs w:val="24"/>
        </w:rPr>
        <w:t xml:space="preserve">The availability of floral resources across </w:t>
      </w:r>
      <w:r w:rsidR="00245D11">
        <w:rPr>
          <w:rFonts w:ascii="Times New Roman" w:hAnsi="Times New Roman" w:cs="Times New Roman"/>
          <w:color w:val="0D0D0D" w:themeColor="text1" w:themeTint="F2"/>
          <w:sz w:val="24"/>
          <w:szCs w:val="24"/>
        </w:rPr>
        <w:t xml:space="preserve">landscapes </w:t>
      </w:r>
      <w:r w:rsidR="00245D11" w:rsidRPr="002E0ABC">
        <w:rPr>
          <w:rFonts w:ascii="Times New Roman" w:hAnsi="Times New Roman" w:cs="Times New Roman"/>
          <w:color w:val="0D0D0D" w:themeColor="text1" w:themeTint="F2"/>
          <w:sz w:val="24"/>
          <w:szCs w:val="24"/>
        </w:rPr>
        <w:t>influences</w:t>
      </w:r>
      <w:r w:rsidRPr="002E0ABC">
        <w:rPr>
          <w:rFonts w:ascii="Times New Roman" w:hAnsi="Times New Roman" w:cs="Times New Roman"/>
          <w:color w:val="0D0D0D" w:themeColor="text1" w:themeTint="F2"/>
          <w:sz w:val="24"/>
          <w:szCs w:val="24"/>
        </w:rPr>
        <w:t xml:space="preserve"> the stability and composition of wild pollinator communities. Globally, many habitats have been converted to agricultural systems that provide little to no pollen or nectar resources. However, agricultural systems </w:t>
      </w:r>
      <w:r w:rsidR="00802FAE" w:rsidRPr="002E0ABC">
        <w:rPr>
          <w:rFonts w:ascii="Times New Roman" w:hAnsi="Times New Roman" w:cs="Times New Roman"/>
          <w:color w:val="0D0D0D" w:themeColor="text1" w:themeTint="F2"/>
          <w:sz w:val="24"/>
          <w:szCs w:val="24"/>
        </w:rPr>
        <w:t xml:space="preserve">can </w:t>
      </w:r>
      <w:r w:rsidRPr="002E0ABC">
        <w:rPr>
          <w:rFonts w:ascii="Times New Roman" w:hAnsi="Times New Roman" w:cs="Times New Roman"/>
          <w:color w:val="0D0D0D" w:themeColor="text1" w:themeTint="F2"/>
          <w:sz w:val="24"/>
          <w:szCs w:val="24"/>
        </w:rPr>
        <w:t>also include crops like canola that provide massive pulses of resources. As a mass blooming crop, canola has been shown to be a significant food source for bees.</w:t>
      </w:r>
      <w:r w:rsidRPr="00E42DCB">
        <w:rPr>
          <w:rFonts w:ascii="Times New Roman" w:hAnsi="Times New Roman" w:cs="Times New Roman"/>
          <w:color w:val="0D0D0D" w:themeColor="text1" w:themeTint="F2"/>
          <w:sz w:val="24"/>
          <w:szCs w:val="24"/>
        </w:rPr>
        <w:t xml:space="preserve"> This study samples bee communities 3 times per year (pre, peak, and post-canola bloom) at 10 sites along a gradient of canola landscape composition to measure within-year responses in stability and diversity. The variation</w:t>
      </w:r>
      <w:r w:rsidR="00802FAE">
        <w:rPr>
          <w:rFonts w:ascii="Times New Roman" w:hAnsi="Times New Roman" w:cs="Times New Roman"/>
          <w:color w:val="0D0D0D" w:themeColor="text1" w:themeTint="F2"/>
          <w:sz w:val="24"/>
          <w:szCs w:val="24"/>
        </w:rPr>
        <w:t>s</w:t>
      </w:r>
      <w:r w:rsidRPr="00E42DCB">
        <w:rPr>
          <w:rFonts w:ascii="Times New Roman" w:hAnsi="Times New Roman" w:cs="Times New Roman"/>
          <w:color w:val="0D0D0D" w:themeColor="text1" w:themeTint="F2"/>
          <w:sz w:val="24"/>
          <w:szCs w:val="24"/>
        </w:rPr>
        <w:t xml:space="preserve"> </w:t>
      </w:r>
      <w:r w:rsidR="00802FAE">
        <w:rPr>
          <w:rFonts w:ascii="Times New Roman" w:hAnsi="Times New Roman" w:cs="Times New Roman"/>
          <w:color w:val="0D0D0D" w:themeColor="text1" w:themeTint="F2"/>
          <w:sz w:val="24"/>
          <w:szCs w:val="24"/>
        </w:rPr>
        <w:t>in</w:t>
      </w:r>
      <w:r w:rsidRPr="00E42DCB">
        <w:rPr>
          <w:rFonts w:ascii="Times New Roman" w:hAnsi="Times New Roman" w:cs="Times New Roman"/>
          <w:color w:val="0D0D0D" w:themeColor="text1" w:themeTint="F2"/>
          <w:sz w:val="24"/>
          <w:szCs w:val="24"/>
        </w:rPr>
        <w:t xml:space="preserve"> overall abundance and percentage dissimilarity index (PDI) of bee taxa </w:t>
      </w:r>
      <w:r>
        <w:rPr>
          <w:rFonts w:ascii="Times New Roman" w:hAnsi="Times New Roman" w:cs="Times New Roman"/>
          <w:color w:val="0D0D0D" w:themeColor="text1" w:themeTint="F2"/>
          <w:sz w:val="24"/>
          <w:szCs w:val="24"/>
        </w:rPr>
        <w:t xml:space="preserve">over time </w:t>
      </w:r>
      <w:r w:rsidRPr="00E42DCB">
        <w:rPr>
          <w:rFonts w:ascii="Times New Roman" w:hAnsi="Times New Roman" w:cs="Times New Roman"/>
          <w:color w:val="0D0D0D" w:themeColor="text1" w:themeTint="F2"/>
          <w:sz w:val="24"/>
          <w:szCs w:val="24"/>
        </w:rPr>
        <w:t xml:space="preserve">were used as a measure of community stability. While bee richness, diversity, and abundance </w:t>
      </w:r>
      <w:r w:rsidR="00382843">
        <w:rPr>
          <w:rFonts w:ascii="Times New Roman" w:hAnsi="Times New Roman" w:cs="Times New Roman"/>
          <w:color w:val="0D0D0D" w:themeColor="text1" w:themeTint="F2"/>
          <w:sz w:val="24"/>
          <w:szCs w:val="24"/>
        </w:rPr>
        <w:t>were</w:t>
      </w:r>
      <w:r w:rsidRPr="00E42DCB">
        <w:rPr>
          <w:rFonts w:ascii="Times New Roman" w:hAnsi="Times New Roman" w:cs="Times New Roman"/>
          <w:color w:val="0D0D0D" w:themeColor="text1" w:themeTint="F2"/>
          <w:sz w:val="24"/>
          <w:szCs w:val="24"/>
        </w:rPr>
        <w:t xml:space="preserve"> maintained regardless of canola percentage, </w:t>
      </w:r>
      <w:r>
        <w:rPr>
          <w:rFonts w:ascii="Times New Roman" w:hAnsi="Times New Roman" w:cs="Times New Roman"/>
          <w:color w:val="0D0D0D" w:themeColor="text1" w:themeTint="F2"/>
          <w:sz w:val="24"/>
          <w:szCs w:val="24"/>
        </w:rPr>
        <w:t>temporal stability</w:t>
      </w:r>
      <w:r w:rsidRPr="00E42DCB">
        <w:rPr>
          <w:rFonts w:ascii="Times New Roman" w:hAnsi="Times New Roman" w:cs="Times New Roman"/>
          <w:color w:val="0D0D0D" w:themeColor="text1" w:themeTint="F2"/>
          <w:sz w:val="24"/>
          <w:szCs w:val="24"/>
        </w:rPr>
        <w:t xml:space="preserve"> marginally increase</w:t>
      </w:r>
      <w:r>
        <w:rPr>
          <w:rFonts w:ascii="Times New Roman" w:hAnsi="Times New Roman" w:cs="Times New Roman"/>
          <w:color w:val="0D0D0D" w:themeColor="text1" w:themeTint="F2"/>
          <w:sz w:val="24"/>
          <w:szCs w:val="24"/>
        </w:rPr>
        <w:t xml:space="preserve">d </w:t>
      </w:r>
      <w:r w:rsidRPr="00E42DCB">
        <w:rPr>
          <w:rFonts w:ascii="Times New Roman" w:hAnsi="Times New Roman" w:cs="Times New Roman"/>
          <w:color w:val="0D0D0D" w:themeColor="text1" w:themeTint="F2"/>
          <w:sz w:val="24"/>
          <w:szCs w:val="24"/>
        </w:rPr>
        <w:t>in response to canola. However, PDI, representing the stability of genera</w:t>
      </w:r>
      <w:r w:rsidR="00563346">
        <w:rPr>
          <w:rFonts w:ascii="Times New Roman" w:hAnsi="Times New Roman" w:cs="Times New Roman"/>
          <w:color w:val="0D0D0D" w:themeColor="text1" w:themeTint="F2"/>
          <w:sz w:val="24"/>
          <w:szCs w:val="24"/>
        </w:rPr>
        <w:t xml:space="preserve"> composition</w:t>
      </w:r>
      <w:r w:rsidRPr="00E42DCB">
        <w:rPr>
          <w:rFonts w:ascii="Times New Roman" w:hAnsi="Times New Roman" w:cs="Times New Roman"/>
          <w:color w:val="0D0D0D" w:themeColor="text1" w:themeTint="F2"/>
          <w:sz w:val="24"/>
          <w:szCs w:val="24"/>
        </w:rPr>
        <w:t xml:space="preserve"> overall, </w:t>
      </w:r>
      <w:r w:rsidR="00802FAE">
        <w:rPr>
          <w:rFonts w:ascii="Times New Roman" w:hAnsi="Times New Roman" w:cs="Times New Roman"/>
          <w:color w:val="0D0D0D" w:themeColor="text1" w:themeTint="F2"/>
          <w:sz w:val="24"/>
          <w:szCs w:val="24"/>
        </w:rPr>
        <w:t>was</w:t>
      </w:r>
      <w:r w:rsidR="00802FAE" w:rsidRPr="00E42DCB">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not significantly affected. This could be due to a high proportion of solitary bees with short</w:t>
      </w:r>
      <w:r w:rsidR="00661969">
        <w:rPr>
          <w:rFonts w:ascii="Times New Roman" w:hAnsi="Times New Roman" w:cs="Times New Roman"/>
          <w:color w:val="0D0D0D" w:themeColor="text1" w:themeTint="F2"/>
          <w:sz w:val="24"/>
          <w:szCs w:val="24"/>
        </w:rPr>
        <w:t xml:space="preserve"> flight</w:t>
      </w:r>
      <w:r w:rsidRPr="00E42DCB">
        <w:rPr>
          <w:rFonts w:ascii="Times New Roman" w:hAnsi="Times New Roman" w:cs="Times New Roman"/>
          <w:color w:val="0D0D0D" w:themeColor="text1" w:themeTint="F2"/>
          <w:sz w:val="24"/>
          <w:szCs w:val="24"/>
        </w:rPr>
        <w:t xml:space="preserve"> ranges, making these communities largely resistant to the destabilizing effects of pulse blooms at the landscape level. This study underlines that understanding how these pulses may affect bee communities in conjunction with community composition is a key priority for pollinator ecology and conservation.</w:t>
      </w:r>
    </w:p>
    <w:p w14:paraId="22E78859" w14:textId="1664E7AE" w:rsidR="00A741AE" w:rsidRPr="0015063E" w:rsidRDefault="0015063E" w:rsidP="0015063E">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14:paraId="7CAC94CA" w14:textId="4493BF9B" w:rsidR="002E0ABC" w:rsidRDefault="0082321D" w:rsidP="0015063E">
      <w:pPr>
        <w:spacing w:after="0" w:line="480" w:lineRule="auto"/>
        <w:rPr>
          <w:rFonts w:ascii="Times New Roman" w:hAnsi="Times New Roman" w:cs="Times New Roman"/>
          <w:color w:val="0D0D0D" w:themeColor="text1" w:themeTint="F2"/>
          <w:sz w:val="24"/>
          <w:szCs w:val="24"/>
        </w:rPr>
      </w:pPr>
      <w:r>
        <w:rPr>
          <w:rFonts w:ascii="Times New Roman" w:hAnsi="Times New Roman" w:cs="Times New Roman"/>
          <w:b/>
          <w:bCs/>
          <w:color w:val="0D0D0D" w:themeColor="text1" w:themeTint="F2"/>
          <w:sz w:val="24"/>
          <w:szCs w:val="24"/>
        </w:rPr>
        <w:lastRenderedPageBreak/>
        <w:t>Introduction</w:t>
      </w:r>
    </w:p>
    <w:p w14:paraId="3C008C95" w14:textId="6BE3017E" w:rsidR="007A075E" w:rsidRDefault="00542D3D" w:rsidP="0015063E">
      <w:pPr>
        <w:spacing w:after="0" w:line="48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Wild bees provide critical pollination services to natural and managed ecosystems (Winfree 2010</w:t>
      </w:r>
      <w:r w:rsidR="00405692">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 xml:space="preserve"> Kennedy et al. 2013</w:t>
      </w:r>
      <w:r w:rsidR="00405692">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 xml:space="preserve"> St. Clair et al. 2022).</w:t>
      </w:r>
      <w:r w:rsidR="00167758">
        <w:rPr>
          <w:rFonts w:ascii="Times New Roman" w:hAnsi="Times New Roman" w:cs="Times New Roman"/>
          <w:color w:val="0D0D0D" w:themeColor="text1" w:themeTint="F2"/>
          <w:sz w:val="24"/>
          <w:szCs w:val="24"/>
        </w:rPr>
        <w:t xml:space="preserve"> </w:t>
      </w:r>
      <w:r w:rsidR="00313313">
        <w:rPr>
          <w:rFonts w:ascii="Times New Roman" w:hAnsi="Times New Roman" w:cs="Times New Roman"/>
          <w:color w:val="0D0D0D" w:themeColor="text1" w:themeTint="F2"/>
          <w:sz w:val="24"/>
          <w:szCs w:val="24"/>
        </w:rPr>
        <w:t>However, l</w:t>
      </w:r>
      <w:r w:rsidR="000A5BB4">
        <w:rPr>
          <w:rFonts w:ascii="Times New Roman" w:hAnsi="Times New Roman" w:cs="Times New Roman"/>
          <w:color w:val="0D0D0D" w:themeColor="text1" w:themeTint="F2"/>
          <w:sz w:val="24"/>
          <w:szCs w:val="24"/>
        </w:rPr>
        <w:t xml:space="preserve">ow diversity </w:t>
      </w:r>
      <w:r w:rsidR="00F36991">
        <w:rPr>
          <w:rFonts w:ascii="Times New Roman" w:hAnsi="Times New Roman" w:cs="Times New Roman"/>
          <w:color w:val="0D0D0D" w:themeColor="text1" w:themeTint="F2"/>
          <w:sz w:val="24"/>
          <w:szCs w:val="24"/>
        </w:rPr>
        <w:t xml:space="preserve">in agricultural landscapes </w:t>
      </w:r>
      <w:r w:rsidR="007A075E">
        <w:rPr>
          <w:rFonts w:ascii="Times New Roman" w:hAnsi="Times New Roman" w:cs="Times New Roman"/>
          <w:color w:val="0D0D0D" w:themeColor="text1" w:themeTint="F2"/>
          <w:sz w:val="24"/>
          <w:szCs w:val="24"/>
        </w:rPr>
        <w:t xml:space="preserve">compounded with the increasing acreage converted to </w:t>
      </w:r>
      <w:r w:rsidR="008A64E8">
        <w:rPr>
          <w:rFonts w:ascii="Times New Roman" w:hAnsi="Times New Roman" w:cs="Times New Roman"/>
          <w:color w:val="0D0D0D" w:themeColor="text1" w:themeTint="F2"/>
          <w:sz w:val="24"/>
          <w:szCs w:val="24"/>
        </w:rPr>
        <w:t xml:space="preserve">non-blooming </w:t>
      </w:r>
      <w:r w:rsidR="007A075E">
        <w:rPr>
          <w:rFonts w:ascii="Times New Roman" w:hAnsi="Times New Roman" w:cs="Times New Roman"/>
          <w:color w:val="0D0D0D" w:themeColor="text1" w:themeTint="F2"/>
          <w:sz w:val="24"/>
          <w:szCs w:val="24"/>
        </w:rPr>
        <w:t>crops</w:t>
      </w:r>
      <w:r w:rsidR="00833082">
        <w:rPr>
          <w:rFonts w:ascii="Times New Roman" w:hAnsi="Times New Roman" w:cs="Times New Roman"/>
          <w:color w:val="0D0D0D" w:themeColor="text1" w:themeTint="F2"/>
          <w:sz w:val="24"/>
          <w:szCs w:val="24"/>
        </w:rPr>
        <w:t xml:space="preserve"> </w:t>
      </w:r>
      <w:r w:rsidR="007A075E">
        <w:rPr>
          <w:rFonts w:ascii="Times New Roman" w:hAnsi="Times New Roman" w:cs="Times New Roman"/>
          <w:color w:val="0D0D0D" w:themeColor="text1" w:themeTint="F2"/>
          <w:sz w:val="24"/>
          <w:szCs w:val="24"/>
        </w:rPr>
        <w:t>lead</w:t>
      </w:r>
      <w:r w:rsidR="008A64E8">
        <w:rPr>
          <w:rFonts w:ascii="Times New Roman" w:hAnsi="Times New Roman" w:cs="Times New Roman"/>
          <w:color w:val="0D0D0D" w:themeColor="text1" w:themeTint="F2"/>
          <w:sz w:val="24"/>
          <w:szCs w:val="24"/>
        </w:rPr>
        <w:t>s</w:t>
      </w:r>
      <w:r w:rsidR="007A075E">
        <w:rPr>
          <w:rFonts w:ascii="Times New Roman" w:hAnsi="Times New Roman" w:cs="Times New Roman"/>
          <w:color w:val="0D0D0D" w:themeColor="text1" w:themeTint="F2"/>
          <w:sz w:val="24"/>
          <w:szCs w:val="24"/>
        </w:rPr>
        <w:t xml:space="preserve"> to declines in pollinator abundance and diversity (</w:t>
      </w:r>
      <w:r w:rsidR="007A075E" w:rsidRPr="00DD62C4">
        <w:rPr>
          <w:rFonts w:ascii="Times New Roman" w:hAnsi="Times New Roman" w:cs="Times New Roman"/>
          <w:color w:val="0D0D0D" w:themeColor="text1" w:themeTint="F2"/>
          <w:sz w:val="24"/>
          <w:szCs w:val="24"/>
        </w:rPr>
        <w:t>Kremen et al. 2002</w:t>
      </w:r>
      <w:r w:rsidR="00405692" w:rsidRPr="00DD62C4">
        <w:rPr>
          <w:rFonts w:ascii="Times New Roman" w:hAnsi="Times New Roman" w:cs="Times New Roman"/>
          <w:color w:val="0D0D0D" w:themeColor="text1" w:themeTint="F2"/>
          <w:sz w:val="24"/>
          <w:szCs w:val="24"/>
        </w:rPr>
        <w:t>;</w:t>
      </w:r>
      <w:r w:rsidR="007A075E" w:rsidRPr="00DD62C4">
        <w:rPr>
          <w:rFonts w:ascii="Times New Roman" w:hAnsi="Times New Roman" w:cs="Times New Roman"/>
          <w:color w:val="0D0D0D" w:themeColor="text1" w:themeTint="F2"/>
          <w:sz w:val="24"/>
          <w:szCs w:val="24"/>
        </w:rPr>
        <w:t xml:space="preserve"> Koh et al. 2016</w:t>
      </w:r>
      <w:r w:rsidR="00405692" w:rsidRPr="00DD62C4">
        <w:rPr>
          <w:rFonts w:ascii="Times New Roman" w:hAnsi="Times New Roman" w:cs="Times New Roman"/>
          <w:color w:val="0D0D0D" w:themeColor="text1" w:themeTint="F2"/>
          <w:sz w:val="24"/>
          <w:szCs w:val="24"/>
        </w:rPr>
        <w:t>;</w:t>
      </w:r>
      <w:r w:rsidR="007A075E" w:rsidRPr="00DD62C4">
        <w:rPr>
          <w:rFonts w:ascii="Times New Roman" w:hAnsi="Times New Roman" w:cs="Times New Roman"/>
          <w:color w:val="0D0D0D" w:themeColor="text1" w:themeTint="F2"/>
          <w:sz w:val="24"/>
          <w:szCs w:val="24"/>
        </w:rPr>
        <w:t xml:space="preserve"> Rollin et al., 2019</w:t>
      </w:r>
      <w:r w:rsidR="00405692" w:rsidRPr="00DD62C4">
        <w:rPr>
          <w:rFonts w:ascii="Times New Roman" w:hAnsi="Times New Roman" w:cs="Times New Roman"/>
          <w:color w:val="0D0D0D" w:themeColor="text1" w:themeTint="F2"/>
          <w:sz w:val="24"/>
          <w:szCs w:val="24"/>
        </w:rPr>
        <w:t>;</w:t>
      </w:r>
      <w:r w:rsidR="007A075E">
        <w:rPr>
          <w:rFonts w:ascii="Times New Roman" w:hAnsi="Times New Roman" w:cs="Times New Roman"/>
          <w:color w:val="0D0D0D" w:themeColor="text1" w:themeTint="F2"/>
          <w:sz w:val="24"/>
          <w:szCs w:val="24"/>
        </w:rPr>
        <w:t xml:space="preserve"> St. Clair et al. 2022)</w:t>
      </w:r>
      <w:r w:rsidR="00BB779E">
        <w:rPr>
          <w:rFonts w:ascii="Times New Roman" w:hAnsi="Times New Roman" w:cs="Times New Roman"/>
          <w:color w:val="0D0D0D" w:themeColor="text1" w:themeTint="F2"/>
          <w:sz w:val="24"/>
          <w:szCs w:val="24"/>
        </w:rPr>
        <w:t xml:space="preserve"> </w:t>
      </w:r>
      <w:r w:rsidR="008A64E8">
        <w:rPr>
          <w:rFonts w:ascii="Times New Roman" w:hAnsi="Times New Roman" w:cs="Times New Roman"/>
          <w:color w:val="0D0D0D" w:themeColor="text1" w:themeTint="F2"/>
          <w:sz w:val="24"/>
          <w:szCs w:val="24"/>
        </w:rPr>
        <w:t>and in turn</w:t>
      </w:r>
      <w:r w:rsidR="00BB779E">
        <w:rPr>
          <w:rFonts w:ascii="Times New Roman" w:hAnsi="Times New Roman" w:cs="Times New Roman"/>
          <w:color w:val="0D0D0D" w:themeColor="text1" w:themeTint="F2"/>
          <w:sz w:val="24"/>
          <w:szCs w:val="24"/>
        </w:rPr>
        <w:t xml:space="preserve"> plant-pollinator community instability (</w:t>
      </w:r>
      <w:r w:rsidR="00313313">
        <w:rPr>
          <w:rFonts w:ascii="Times New Roman" w:hAnsi="Times New Roman" w:cs="Times New Roman"/>
          <w:color w:val="0D0D0D" w:themeColor="text1" w:themeTint="F2"/>
          <w:sz w:val="24"/>
          <w:szCs w:val="24"/>
        </w:rPr>
        <w:t xml:space="preserve">Kennedy et al. 2013; </w:t>
      </w:r>
      <w:r w:rsidR="00BB779E">
        <w:rPr>
          <w:rFonts w:ascii="Times New Roman" w:hAnsi="Times New Roman" w:cs="Times New Roman"/>
          <w:color w:val="0D0D0D" w:themeColor="text1" w:themeTint="F2"/>
          <w:sz w:val="24"/>
          <w:szCs w:val="24"/>
        </w:rPr>
        <w:t xml:space="preserve">Huang et al. 2021). </w:t>
      </w:r>
      <w:r w:rsidR="00727EA5">
        <w:rPr>
          <w:rFonts w:ascii="Times New Roman" w:hAnsi="Times New Roman" w:cs="Times New Roman"/>
          <w:color w:val="0D0D0D" w:themeColor="text1" w:themeTint="F2"/>
          <w:sz w:val="24"/>
          <w:szCs w:val="24"/>
        </w:rPr>
        <w:t>Unstable plant-pollinator communities are more susceptible to external disturbances and extinction events (</w:t>
      </w:r>
      <w:r w:rsidR="00727EA5" w:rsidRPr="007A075E">
        <w:rPr>
          <w:rFonts w:ascii="Times New Roman" w:hAnsi="Times New Roman" w:cs="Times New Roman"/>
          <w:color w:val="0D0D0D" w:themeColor="text1" w:themeTint="F2"/>
          <w:sz w:val="24"/>
          <w:szCs w:val="24"/>
        </w:rPr>
        <w:t>Tilman 1999; Cottingham et al. 2001</w:t>
      </w:r>
      <w:r w:rsidR="00727EA5">
        <w:rPr>
          <w:rFonts w:ascii="Times New Roman" w:hAnsi="Times New Roman" w:cs="Times New Roman"/>
          <w:color w:val="0D0D0D" w:themeColor="text1" w:themeTint="F2"/>
          <w:sz w:val="24"/>
          <w:szCs w:val="24"/>
        </w:rPr>
        <w:t xml:space="preserve">; </w:t>
      </w:r>
      <w:r w:rsidR="00727EA5" w:rsidRPr="007A075E">
        <w:rPr>
          <w:rFonts w:ascii="Times New Roman" w:hAnsi="Times New Roman" w:cs="Times New Roman"/>
          <w:color w:val="0D0D0D" w:themeColor="text1" w:themeTint="F2"/>
          <w:sz w:val="24"/>
          <w:szCs w:val="24"/>
        </w:rPr>
        <w:t xml:space="preserve">Worm and Duffy 2003; </w:t>
      </w:r>
      <w:r w:rsidR="00727EA5">
        <w:rPr>
          <w:rFonts w:ascii="Times New Roman" w:hAnsi="Times New Roman" w:cs="Times New Roman"/>
          <w:color w:val="0D0D0D" w:themeColor="text1" w:themeTint="F2"/>
          <w:sz w:val="24"/>
          <w:szCs w:val="24"/>
        </w:rPr>
        <w:t xml:space="preserve">Huang et al. 2021). </w:t>
      </w:r>
      <w:r w:rsidR="00F36991">
        <w:rPr>
          <w:rFonts w:ascii="Times New Roman" w:hAnsi="Times New Roman" w:cs="Times New Roman"/>
          <w:color w:val="0D0D0D" w:themeColor="text1" w:themeTint="F2"/>
          <w:sz w:val="24"/>
          <w:szCs w:val="24"/>
        </w:rPr>
        <w:t xml:space="preserve">In addition to the </w:t>
      </w:r>
      <w:r w:rsidR="00727EA5">
        <w:rPr>
          <w:rFonts w:ascii="Times New Roman" w:hAnsi="Times New Roman" w:cs="Times New Roman"/>
          <w:color w:val="0D0D0D" w:themeColor="text1" w:themeTint="F2"/>
          <w:sz w:val="24"/>
          <w:szCs w:val="24"/>
        </w:rPr>
        <w:t xml:space="preserve">impact </w:t>
      </w:r>
      <w:r w:rsidR="008A64E8">
        <w:rPr>
          <w:rFonts w:ascii="Times New Roman" w:hAnsi="Times New Roman" w:cs="Times New Roman"/>
          <w:color w:val="0D0D0D" w:themeColor="text1" w:themeTint="F2"/>
          <w:sz w:val="24"/>
          <w:szCs w:val="24"/>
        </w:rPr>
        <w:t>of long</w:t>
      </w:r>
      <w:r w:rsidR="003212AF">
        <w:rPr>
          <w:rFonts w:ascii="Times New Roman" w:hAnsi="Times New Roman" w:cs="Times New Roman"/>
          <w:color w:val="0D0D0D" w:themeColor="text1" w:themeTint="F2"/>
          <w:sz w:val="24"/>
          <w:szCs w:val="24"/>
        </w:rPr>
        <w:t>-</w:t>
      </w:r>
      <w:r w:rsidR="008A64E8">
        <w:rPr>
          <w:rFonts w:ascii="Times New Roman" w:hAnsi="Times New Roman" w:cs="Times New Roman"/>
          <w:color w:val="0D0D0D" w:themeColor="text1" w:themeTint="F2"/>
          <w:sz w:val="24"/>
          <w:szCs w:val="24"/>
        </w:rPr>
        <w:t xml:space="preserve">term landscape conversion </w:t>
      </w:r>
      <w:r w:rsidR="00727EA5">
        <w:rPr>
          <w:rFonts w:ascii="Times New Roman" w:hAnsi="Times New Roman" w:cs="Times New Roman"/>
          <w:color w:val="0D0D0D" w:themeColor="text1" w:themeTint="F2"/>
          <w:sz w:val="24"/>
          <w:szCs w:val="24"/>
        </w:rPr>
        <w:t>on plant-pollinator community stability</w:t>
      </w:r>
      <w:r w:rsidR="00F36991">
        <w:rPr>
          <w:rFonts w:ascii="Times New Roman" w:hAnsi="Times New Roman" w:cs="Times New Roman"/>
          <w:color w:val="0D0D0D" w:themeColor="text1" w:themeTint="F2"/>
          <w:sz w:val="24"/>
          <w:szCs w:val="24"/>
        </w:rPr>
        <w:t xml:space="preserve">, there may also be </w:t>
      </w:r>
      <w:r w:rsidR="00727EA5">
        <w:rPr>
          <w:rFonts w:ascii="Times New Roman" w:hAnsi="Times New Roman" w:cs="Times New Roman"/>
          <w:color w:val="0D0D0D" w:themeColor="text1" w:themeTint="F2"/>
          <w:sz w:val="24"/>
          <w:szCs w:val="24"/>
        </w:rPr>
        <w:t xml:space="preserve">an effect </w:t>
      </w:r>
      <w:r w:rsidR="008A64E8">
        <w:rPr>
          <w:rFonts w:ascii="Times New Roman" w:hAnsi="Times New Roman" w:cs="Times New Roman"/>
          <w:color w:val="0D0D0D" w:themeColor="text1" w:themeTint="F2"/>
          <w:sz w:val="24"/>
          <w:szCs w:val="24"/>
        </w:rPr>
        <w:t>of</w:t>
      </w:r>
      <w:r w:rsidR="00727EA5">
        <w:rPr>
          <w:rFonts w:ascii="Times New Roman" w:hAnsi="Times New Roman" w:cs="Times New Roman"/>
          <w:color w:val="0D0D0D" w:themeColor="text1" w:themeTint="F2"/>
          <w:sz w:val="24"/>
          <w:szCs w:val="24"/>
        </w:rPr>
        <w:t xml:space="preserve"> short</w:t>
      </w:r>
      <w:r w:rsidR="003212AF">
        <w:rPr>
          <w:rFonts w:ascii="Times New Roman" w:hAnsi="Times New Roman" w:cs="Times New Roman"/>
          <w:color w:val="0D0D0D" w:themeColor="text1" w:themeTint="F2"/>
          <w:sz w:val="24"/>
          <w:szCs w:val="24"/>
        </w:rPr>
        <w:t>-</w:t>
      </w:r>
      <w:r w:rsidR="00727EA5">
        <w:rPr>
          <w:rFonts w:ascii="Times New Roman" w:hAnsi="Times New Roman" w:cs="Times New Roman"/>
          <w:color w:val="0D0D0D" w:themeColor="text1" w:themeTint="F2"/>
          <w:sz w:val="24"/>
          <w:szCs w:val="24"/>
        </w:rPr>
        <w:t xml:space="preserve">term changes </w:t>
      </w:r>
      <w:r w:rsidR="008A64E8">
        <w:rPr>
          <w:rFonts w:ascii="Times New Roman" w:hAnsi="Times New Roman" w:cs="Times New Roman"/>
          <w:color w:val="0D0D0D" w:themeColor="text1" w:themeTint="F2"/>
          <w:sz w:val="24"/>
          <w:szCs w:val="24"/>
        </w:rPr>
        <w:t>of</w:t>
      </w:r>
      <w:r w:rsidR="00727EA5">
        <w:rPr>
          <w:rFonts w:ascii="Times New Roman" w:hAnsi="Times New Roman" w:cs="Times New Roman"/>
          <w:color w:val="0D0D0D" w:themeColor="text1" w:themeTint="F2"/>
          <w:sz w:val="24"/>
          <w:szCs w:val="24"/>
        </w:rPr>
        <w:t xml:space="preserve"> resource availability seen in pulse-blooming crops</w:t>
      </w:r>
      <w:r w:rsidR="0080212B">
        <w:rPr>
          <w:rFonts w:ascii="Times New Roman" w:hAnsi="Times New Roman" w:cs="Times New Roman"/>
          <w:color w:val="0D0D0D" w:themeColor="text1" w:themeTint="F2"/>
          <w:sz w:val="24"/>
          <w:szCs w:val="24"/>
        </w:rPr>
        <w:t xml:space="preserve"> (Gardner et al. 2021)</w:t>
      </w:r>
      <w:r w:rsidR="00727EA5">
        <w:rPr>
          <w:rFonts w:ascii="Times New Roman" w:hAnsi="Times New Roman" w:cs="Times New Roman"/>
          <w:color w:val="0D0D0D" w:themeColor="text1" w:themeTint="F2"/>
          <w:sz w:val="24"/>
          <w:szCs w:val="24"/>
        </w:rPr>
        <w:t xml:space="preserve">. </w:t>
      </w:r>
      <w:r w:rsidR="00F36991">
        <w:rPr>
          <w:rFonts w:ascii="Times New Roman" w:hAnsi="Times New Roman" w:cs="Times New Roman"/>
          <w:color w:val="0D0D0D" w:themeColor="text1" w:themeTint="F2"/>
          <w:sz w:val="24"/>
          <w:szCs w:val="24"/>
        </w:rPr>
        <w:t xml:space="preserve">There are many studies focused on local and landscape effects on wild bees in agroecosystems, </w:t>
      </w:r>
      <w:r w:rsidR="00727EA5">
        <w:rPr>
          <w:rFonts w:ascii="Times New Roman" w:hAnsi="Times New Roman" w:cs="Times New Roman"/>
          <w:color w:val="0D0D0D" w:themeColor="text1" w:themeTint="F2"/>
          <w:sz w:val="24"/>
          <w:szCs w:val="24"/>
        </w:rPr>
        <w:t>but few of these look at the impact of short</w:t>
      </w:r>
      <w:r w:rsidR="003212AF">
        <w:rPr>
          <w:rFonts w:ascii="Times New Roman" w:hAnsi="Times New Roman" w:cs="Times New Roman"/>
          <w:color w:val="0D0D0D" w:themeColor="text1" w:themeTint="F2"/>
          <w:sz w:val="24"/>
          <w:szCs w:val="24"/>
        </w:rPr>
        <w:t>-</w:t>
      </w:r>
      <w:r w:rsidR="00727EA5">
        <w:rPr>
          <w:rFonts w:ascii="Times New Roman" w:hAnsi="Times New Roman" w:cs="Times New Roman"/>
          <w:color w:val="0D0D0D" w:themeColor="text1" w:themeTint="F2"/>
          <w:sz w:val="24"/>
          <w:szCs w:val="24"/>
        </w:rPr>
        <w:t>term blooming crops on plant-pollinator community stability.</w:t>
      </w:r>
    </w:p>
    <w:p w14:paraId="1B45BB5F" w14:textId="1F747EE8" w:rsidR="008A0377" w:rsidRDefault="008A0377" w:rsidP="0015063E">
      <w:pPr>
        <w:spacing w:after="0" w:line="480" w:lineRule="auto"/>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While</w:t>
      </w:r>
      <w:r w:rsidR="00A66CB2" w:rsidRPr="00A66CB2">
        <w:rPr>
          <w:rFonts w:ascii="Times New Roman" w:hAnsi="Times New Roman" w:cs="Times New Roman"/>
          <w:color w:val="0D0D0D" w:themeColor="text1" w:themeTint="F2"/>
          <w:sz w:val="24"/>
          <w:szCs w:val="24"/>
        </w:rPr>
        <w:t xml:space="preserve"> </w:t>
      </w:r>
      <w:r w:rsidR="00956156">
        <w:rPr>
          <w:rFonts w:ascii="Times New Roman" w:hAnsi="Times New Roman" w:cs="Times New Roman"/>
          <w:color w:val="0D0D0D" w:themeColor="text1" w:themeTint="F2"/>
          <w:sz w:val="24"/>
          <w:szCs w:val="24"/>
        </w:rPr>
        <w:t xml:space="preserve">millions of acres of natural habitat are converted to crops that </w:t>
      </w:r>
      <w:r w:rsidR="00912452">
        <w:rPr>
          <w:rFonts w:ascii="Times New Roman" w:hAnsi="Times New Roman" w:cs="Times New Roman"/>
          <w:color w:val="0D0D0D" w:themeColor="text1" w:themeTint="F2"/>
          <w:sz w:val="24"/>
          <w:szCs w:val="24"/>
        </w:rPr>
        <w:t xml:space="preserve">provide </w:t>
      </w:r>
      <w:r w:rsidR="00956156">
        <w:rPr>
          <w:rFonts w:ascii="Times New Roman" w:hAnsi="Times New Roman" w:cs="Times New Roman"/>
          <w:color w:val="0D0D0D" w:themeColor="text1" w:themeTint="F2"/>
          <w:sz w:val="24"/>
          <w:szCs w:val="24"/>
        </w:rPr>
        <w:t>no</w:t>
      </w:r>
      <w:r w:rsidR="00A66CB2" w:rsidRPr="00A66CB2">
        <w:rPr>
          <w:rFonts w:ascii="Times New Roman" w:hAnsi="Times New Roman" w:cs="Times New Roman"/>
          <w:color w:val="0D0D0D" w:themeColor="text1" w:themeTint="F2"/>
          <w:sz w:val="24"/>
          <w:szCs w:val="24"/>
        </w:rPr>
        <w:t xml:space="preserve"> nectar resources</w:t>
      </w:r>
      <w:r w:rsidR="00956156">
        <w:rPr>
          <w:rFonts w:ascii="Times New Roman" w:hAnsi="Times New Roman" w:cs="Times New Roman"/>
          <w:color w:val="0D0D0D" w:themeColor="text1" w:themeTint="F2"/>
          <w:sz w:val="24"/>
          <w:szCs w:val="24"/>
        </w:rPr>
        <w:t xml:space="preserve"> to pollinators </w:t>
      </w:r>
      <w:r w:rsidR="00912452">
        <w:rPr>
          <w:rFonts w:ascii="Times New Roman" w:hAnsi="Times New Roman" w:cs="Times New Roman"/>
          <w:color w:val="0D0D0D" w:themeColor="text1" w:themeTint="F2"/>
          <w:sz w:val="24"/>
          <w:szCs w:val="24"/>
        </w:rPr>
        <w:t xml:space="preserve">like soybean, corn, cotton and cereals </w:t>
      </w:r>
      <w:r w:rsidR="00956156">
        <w:rPr>
          <w:rFonts w:ascii="Times New Roman" w:hAnsi="Times New Roman" w:cs="Times New Roman"/>
          <w:color w:val="0D0D0D" w:themeColor="text1" w:themeTint="F2"/>
          <w:sz w:val="24"/>
          <w:szCs w:val="24"/>
        </w:rPr>
        <w:t>(</w:t>
      </w:r>
      <w:r w:rsidR="00912452" w:rsidRPr="00956156">
        <w:rPr>
          <w:rFonts w:ascii="Times New Roman" w:hAnsi="Times New Roman" w:cs="Times New Roman"/>
          <w:color w:val="0D0D0D" w:themeColor="text1" w:themeTint="F2"/>
          <w:sz w:val="24"/>
          <w:szCs w:val="24"/>
        </w:rPr>
        <w:t>Koh et al. 2016; Rollin et al. 2019</w:t>
      </w:r>
      <w:r w:rsidR="00912452">
        <w:rPr>
          <w:rFonts w:ascii="Times New Roman" w:hAnsi="Times New Roman" w:cs="Times New Roman"/>
          <w:color w:val="0D0D0D" w:themeColor="text1" w:themeTint="F2"/>
          <w:sz w:val="24"/>
          <w:szCs w:val="24"/>
        </w:rPr>
        <w:t xml:space="preserve">; </w:t>
      </w:r>
      <w:r w:rsidR="00956156">
        <w:rPr>
          <w:rFonts w:ascii="Times New Roman" w:hAnsi="Times New Roman" w:cs="Times New Roman"/>
          <w:color w:val="0D0D0D" w:themeColor="text1" w:themeTint="F2"/>
          <w:sz w:val="24"/>
          <w:szCs w:val="24"/>
        </w:rPr>
        <w:t>St. Clair et al. 2021)</w:t>
      </w:r>
      <w:r>
        <w:rPr>
          <w:rFonts w:ascii="Times New Roman" w:hAnsi="Times New Roman" w:cs="Times New Roman"/>
          <w:color w:val="0D0D0D" w:themeColor="text1" w:themeTint="F2"/>
          <w:sz w:val="24"/>
          <w:szCs w:val="24"/>
        </w:rPr>
        <w:t>,</w:t>
      </w:r>
      <w:r w:rsidR="00A66CB2" w:rsidRPr="00A66CB2">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a</w:t>
      </w:r>
      <w:r w:rsidR="00A66CB2" w:rsidRPr="00A66CB2">
        <w:rPr>
          <w:rFonts w:ascii="Times New Roman" w:hAnsi="Times New Roman" w:cs="Times New Roman"/>
          <w:color w:val="0D0D0D" w:themeColor="text1" w:themeTint="F2"/>
          <w:sz w:val="24"/>
          <w:szCs w:val="24"/>
        </w:rPr>
        <w:t xml:space="preserve">gricultural systems can also include </w:t>
      </w:r>
      <w:r w:rsidR="00912452">
        <w:rPr>
          <w:rFonts w:ascii="Times New Roman" w:hAnsi="Times New Roman" w:cs="Times New Roman"/>
          <w:color w:val="0D0D0D" w:themeColor="text1" w:themeTint="F2"/>
          <w:sz w:val="24"/>
          <w:szCs w:val="24"/>
        </w:rPr>
        <w:t xml:space="preserve">mass-flowering </w:t>
      </w:r>
      <w:r w:rsidR="00A66CB2" w:rsidRPr="00A66CB2">
        <w:rPr>
          <w:rFonts w:ascii="Times New Roman" w:hAnsi="Times New Roman" w:cs="Times New Roman"/>
          <w:color w:val="0D0D0D" w:themeColor="text1" w:themeTint="F2"/>
          <w:sz w:val="24"/>
          <w:szCs w:val="24"/>
        </w:rPr>
        <w:t xml:space="preserve">crops </w:t>
      </w:r>
      <w:r w:rsidR="003212AF">
        <w:rPr>
          <w:rFonts w:ascii="Times New Roman" w:hAnsi="Times New Roman" w:cs="Times New Roman"/>
          <w:color w:val="0D0D0D" w:themeColor="text1" w:themeTint="F2"/>
          <w:sz w:val="24"/>
          <w:szCs w:val="24"/>
        </w:rPr>
        <w:t>like field beans (</w:t>
      </w:r>
      <w:r w:rsidR="003212AF" w:rsidRPr="003212AF">
        <w:rPr>
          <w:rFonts w:ascii="Times New Roman" w:hAnsi="Times New Roman" w:cs="Times New Roman"/>
          <w:i/>
          <w:iCs/>
          <w:color w:val="0D0D0D" w:themeColor="text1" w:themeTint="F2"/>
          <w:sz w:val="24"/>
          <w:szCs w:val="24"/>
        </w:rPr>
        <w:t>Vicia faba</w:t>
      </w:r>
      <w:r w:rsidR="003212AF">
        <w:rPr>
          <w:rFonts w:ascii="Times New Roman" w:hAnsi="Times New Roman" w:cs="Times New Roman"/>
          <w:color w:val="0D0D0D" w:themeColor="text1" w:themeTint="F2"/>
          <w:sz w:val="24"/>
          <w:szCs w:val="24"/>
        </w:rPr>
        <w:t>) and canola (</w:t>
      </w:r>
      <w:r w:rsidR="003212AF" w:rsidRPr="003212AF">
        <w:rPr>
          <w:rFonts w:ascii="Times New Roman" w:hAnsi="Times New Roman" w:cs="Times New Roman"/>
          <w:i/>
          <w:iCs/>
          <w:color w:val="0D0D0D" w:themeColor="text1" w:themeTint="F2"/>
          <w:sz w:val="24"/>
          <w:szCs w:val="24"/>
        </w:rPr>
        <w:t>Brassica napus</w:t>
      </w:r>
      <w:r w:rsidR="003212AF">
        <w:rPr>
          <w:rFonts w:ascii="Times New Roman" w:hAnsi="Times New Roman" w:cs="Times New Roman"/>
          <w:color w:val="0D0D0D" w:themeColor="text1" w:themeTint="F2"/>
          <w:sz w:val="24"/>
          <w:szCs w:val="24"/>
        </w:rPr>
        <w:t xml:space="preserve">) </w:t>
      </w:r>
      <w:r w:rsidR="00A66CB2" w:rsidRPr="00A66CB2">
        <w:rPr>
          <w:rFonts w:ascii="Times New Roman" w:hAnsi="Times New Roman" w:cs="Times New Roman"/>
          <w:color w:val="0D0D0D" w:themeColor="text1" w:themeTint="F2"/>
          <w:sz w:val="24"/>
          <w:szCs w:val="24"/>
        </w:rPr>
        <w:t>that provide massive pulses of resources</w:t>
      </w:r>
      <w:r w:rsidR="00833082">
        <w:rPr>
          <w:rFonts w:ascii="Times New Roman" w:hAnsi="Times New Roman" w:cs="Times New Roman"/>
          <w:color w:val="0D0D0D" w:themeColor="text1" w:themeTint="F2"/>
          <w:sz w:val="24"/>
          <w:szCs w:val="24"/>
        </w:rPr>
        <w:t xml:space="preserve"> (</w:t>
      </w:r>
      <w:r w:rsidR="00833082" w:rsidRPr="002E0ABC">
        <w:rPr>
          <w:rFonts w:ascii="Times New Roman" w:hAnsi="Times New Roman" w:cs="Times New Roman"/>
          <w:color w:val="0D0D0D" w:themeColor="text1" w:themeTint="F2"/>
          <w:sz w:val="24"/>
          <w:szCs w:val="24"/>
        </w:rPr>
        <w:t>Holzschuh et al. 2013; Westphal et al. 2003;</w:t>
      </w:r>
      <w:r w:rsidR="00833082">
        <w:rPr>
          <w:rFonts w:ascii="Times New Roman" w:hAnsi="Times New Roman" w:cs="Times New Roman"/>
          <w:color w:val="0D0D0D" w:themeColor="text1" w:themeTint="F2"/>
          <w:sz w:val="24"/>
          <w:szCs w:val="24"/>
        </w:rPr>
        <w:t xml:space="preserve"> Gardner et al. 2021)</w:t>
      </w:r>
      <w:r w:rsidR="00A66CB2" w:rsidRPr="00A66CB2">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However, t</w:t>
      </w:r>
      <w:r w:rsidR="00833082">
        <w:rPr>
          <w:rFonts w:ascii="Times New Roman" w:hAnsi="Times New Roman" w:cs="Times New Roman"/>
          <w:color w:val="0D0D0D" w:themeColor="text1" w:themeTint="F2"/>
          <w:sz w:val="24"/>
          <w:szCs w:val="24"/>
        </w:rPr>
        <w:t xml:space="preserve">he short-term bloom of these crops rarely spans the entire active period of local </w:t>
      </w:r>
      <w:r w:rsidR="00967DFD">
        <w:rPr>
          <w:rFonts w:ascii="Times New Roman" w:hAnsi="Times New Roman" w:cs="Times New Roman"/>
          <w:color w:val="0D0D0D" w:themeColor="text1" w:themeTint="F2"/>
          <w:sz w:val="24"/>
          <w:szCs w:val="24"/>
        </w:rPr>
        <w:t>bees</w:t>
      </w:r>
      <w:r w:rsidR="00833082">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causing</w:t>
      </w:r>
      <w:r w:rsidR="00833082">
        <w:rPr>
          <w:rFonts w:ascii="Times New Roman" w:hAnsi="Times New Roman" w:cs="Times New Roman"/>
          <w:color w:val="0D0D0D" w:themeColor="text1" w:themeTint="F2"/>
          <w:sz w:val="24"/>
          <w:szCs w:val="24"/>
        </w:rPr>
        <w:t xml:space="preserve"> resource variability within a season</w:t>
      </w:r>
      <w:r>
        <w:rPr>
          <w:rFonts w:ascii="Times New Roman" w:hAnsi="Times New Roman" w:cs="Times New Roman"/>
          <w:color w:val="0D0D0D" w:themeColor="text1" w:themeTint="F2"/>
          <w:sz w:val="24"/>
          <w:szCs w:val="24"/>
        </w:rPr>
        <w:t xml:space="preserve"> (</w:t>
      </w:r>
      <w:r w:rsidRPr="00DD62C4">
        <w:rPr>
          <w:rFonts w:ascii="Times New Roman" w:hAnsi="Times New Roman" w:cs="Times New Roman"/>
          <w:color w:val="0D0D0D" w:themeColor="text1" w:themeTint="F2"/>
          <w:sz w:val="24"/>
          <w:szCs w:val="24"/>
        </w:rPr>
        <w:t>Riedinger et al. 2015; Westphal et al. 2009;</w:t>
      </w:r>
      <w:r>
        <w:rPr>
          <w:rFonts w:ascii="Times New Roman" w:hAnsi="Times New Roman" w:cs="Times New Roman"/>
          <w:color w:val="0D0D0D" w:themeColor="text1" w:themeTint="F2"/>
          <w:sz w:val="24"/>
          <w:szCs w:val="24"/>
        </w:rPr>
        <w:t xml:space="preserve"> Gardner et al. 2021</w:t>
      </w:r>
      <w:r w:rsidRPr="00912452">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 xml:space="preserve"> and leading to </w:t>
      </w:r>
      <w:r w:rsidRPr="00A66CB2">
        <w:rPr>
          <w:rFonts w:ascii="Times New Roman" w:hAnsi="Times New Roman" w:cs="Times New Roman"/>
          <w:color w:val="0D0D0D" w:themeColor="text1" w:themeTint="F2"/>
          <w:sz w:val="24"/>
          <w:szCs w:val="24"/>
        </w:rPr>
        <w:t>phenological differences in land cover between agriculture and natural areas (Leong et al. 2015).</w:t>
      </w:r>
      <w:r w:rsidR="00963B81">
        <w:rPr>
          <w:rFonts w:ascii="Times New Roman" w:hAnsi="Times New Roman" w:cs="Times New Roman"/>
          <w:color w:val="0D0D0D" w:themeColor="text1" w:themeTint="F2"/>
          <w:sz w:val="24"/>
          <w:szCs w:val="24"/>
        </w:rPr>
        <w:t xml:space="preserve"> </w:t>
      </w:r>
      <w:r w:rsidR="00967DFD">
        <w:rPr>
          <w:rFonts w:ascii="Times New Roman" w:hAnsi="Times New Roman" w:cs="Times New Roman"/>
          <w:color w:val="0D0D0D" w:themeColor="text1" w:themeTint="F2"/>
          <w:sz w:val="24"/>
          <w:szCs w:val="24"/>
        </w:rPr>
        <w:t xml:space="preserve">This agricultural system negatively impacts wild bee communities twofold; both </w:t>
      </w:r>
      <w:r w:rsidR="00967DFD">
        <w:rPr>
          <w:rFonts w:ascii="Times New Roman" w:hAnsi="Times New Roman" w:cs="Times New Roman"/>
          <w:color w:val="0D0D0D" w:themeColor="text1" w:themeTint="F2"/>
          <w:sz w:val="24"/>
          <w:szCs w:val="24"/>
        </w:rPr>
        <w:lastRenderedPageBreak/>
        <w:t xml:space="preserve">replacing native ecosystems and shifting the temporal windows in which floral resources are available may </w:t>
      </w:r>
      <w:r w:rsidR="00BD2837" w:rsidRPr="00BD2837">
        <w:rPr>
          <w:rFonts w:ascii="Times New Roman" w:hAnsi="Times New Roman" w:cs="Times New Roman"/>
          <w:color w:val="0D0D0D" w:themeColor="text1" w:themeTint="F2"/>
          <w:sz w:val="24"/>
          <w:szCs w:val="24"/>
        </w:rPr>
        <w:t>translate to</w:t>
      </w:r>
      <w:r w:rsidR="004B5D63">
        <w:rPr>
          <w:rFonts w:ascii="Times New Roman" w:hAnsi="Times New Roman" w:cs="Times New Roman"/>
          <w:color w:val="0D0D0D" w:themeColor="text1" w:themeTint="F2"/>
          <w:sz w:val="24"/>
          <w:szCs w:val="24"/>
        </w:rPr>
        <w:t xml:space="preserve"> lower stability of these plant-pollinator communities.</w:t>
      </w:r>
    </w:p>
    <w:p w14:paraId="57EFA5AC" w14:textId="279B4BA2" w:rsidR="005429E5" w:rsidRDefault="00F516F7" w:rsidP="0015063E">
      <w:pPr>
        <w:spacing w:after="0" w:line="480" w:lineRule="auto"/>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One factor that may mitigate the </w:t>
      </w:r>
      <w:r w:rsidR="005429E5">
        <w:rPr>
          <w:rFonts w:ascii="Times New Roman" w:hAnsi="Times New Roman" w:cs="Times New Roman"/>
          <w:color w:val="0D0D0D" w:themeColor="text1" w:themeTint="F2"/>
          <w:sz w:val="24"/>
          <w:szCs w:val="24"/>
        </w:rPr>
        <w:t xml:space="preserve">impact of a pulse-bloom event </w:t>
      </w:r>
      <w:r w:rsidR="00A55EFA">
        <w:rPr>
          <w:rFonts w:ascii="Times New Roman" w:hAnsi="Times New Roman" w:cs="Times New Roman"/>
          <w:color w:val="0D0D0D" w:themeColor="text1" w:themeTint="F2"/>
          <w:sz w:val="24"/>
          <w:szCs w:val="24"/>
        </w:rPr>
        <w:t xml:space="preserve">on bee community stability </w:t>
      </w:r>
      <w:r w:rsidR="005429E5">
        <w:rPr>
          <w:rFonts w:ascii="Times New Roman" w:hAnsi="Times New Roman" w:cs="Times New Roman"/>
          <w:color w:val="0D0D0D" w:themeColor="text1" w:themeTint="F2"/>
          <w:sz w:val="24"/>
          <w:szCs w:val="24"/>
        </w:rPr>
        <w:t xml:space="preserve">is </w:t>
      </w:r>
      <w:r w:rsidR="00A55EFA">
        <w:rPr>
          <w:rFonts w:ascii="Times New Roman" w:hAnsi="Times New Roman" w:cs="Times New Roman"/>
          <w:color w:val="0D0D0D" w:themeColor="text1" w:themeTint="F2"/>
          <w:sz w:val="24"/>
          <w:szCs w:val="24"/>
        </w:rPr>
        <w:t xml:space="preserve">the size of local natural areas and their proximity to the crop bloom. </w:t>
      </w:r>
      <w:r w:rsidR="00913A9A">
        <w:rPr>
          <w:rFonts w:ascii="Times New Roman" w:hAnsi="Times New Roman" w:cs="Times New Roman"/>
          <w:color w:val="0D0D0D" w:themeColor="text1" w:themeTint="F2"/>
          <w:sz w:val="24"/>
          <w:szCs w:val="24"/>
        </w:rPr>
        <w:t xml:space="preserve">Studies on landscape-level effects on bee communities and pollination services have mainly focused on the importance of natural habitat surrounding cropping systems; these natural areas may provide critical floral resources and nesting sites that improve plant-pollinator community stability </w:t>
      </w:r>
      <w:r w:rsidR="00913A9A" w:rsidRPr="00A66CB2">
        <w:rPr>
          <w:rFonts w:ascii="Times New Roman" w:hAnsi="Times New Roman" w:cs="Times New Roman"/>
          <w:color w:val="0D0D0D" w:themeColor="text1" w:themeTint="F2"/>
          <w:sz w:val="24"/>
          <w:szCs w:val="24"/>
        </w:rPr>
        <w:t xml:space="preserve">(Westrich 1996; Williams </w:t>
      </w:r>
      <w:r w:rsidR="00913A9A">
        <w:rPr>
          <w:rFonts w:ascii="Times New Roman" w:hAnsi="Times New Roman" w:cs="Times New Roman"/>
          <w:color w:val="0D0D0D" w:themeColor="text1" w:themeTint="F2"/>
          <w:sz w:val="24"/>
          <w:szCs w:val="24"/>
        </w:rPr>
        <w:t>and</w:t>
      </w:r>
      <w:r w:rsidR="00913A9A" w:rsidRPr="00A66CB2">
        <w:rPr>
          <w:rFonts w:ascii="Times New Roman" w:hAnsi="Times New Roman" w:cs="Times New Roman"/>
          <w:color w:val="0D0D0D" w:themeColor="text1" w:themeTint="F2"/>
          <w:sz w:val="24"/>
          <w:szCs w:val="24"/>
        </w:rPr>
        <w:t xml:space="preserve"> Kremen 2007</w:t>
      </w:r>
      <w:r w:rsidR="00913A9A">
        <w:rPr>
          <w:rFonts w:ascii="Times New Roman" w:hAnsi="Times New Roman" w:cs="Times New Roman"/>
          <w:color w:val="0D0D0D" w:themeColor="text1" w:themeTint="F2"/>
          <w:sz w:val="24"/>
          <w:szCs w:val="24"/>
        </w:rPr>
        <w:t>; Huang et al. 2021</w:t>
      </w:r>
      <w:r w:rsidR="00913A9A" w:rsidRPr="00A66CB2">
        <w:rPr>
          <w:rFonts w:ascii="Times New Roman" w:hAnsi="Times New Roman" w:cs="Times New Roman"/>
          <w:color w:val="0D0D0D" w:themeColor="text1" w:themeTint="F2"/>
          <w:sz w:val="24"/>
          <w:szCs w:val="24"/>
        </w:rPr>
        <w:t>).</w:t>
      </w:r>
      <w:r w:rsidR="00913A9A">
        <w:rPr>
          <w:rFonts w:ascii="Times New Roman" w:hAnsi="Times New Roman" w:cs="Times New Roman"/>
          <w:color w:val="0D0D0D" w:themeColor="text1" w:themeTint="F2"/>
          <w:sz w:val="24"/>
          <w:szCs w:val="24"/>
        </w:rPr>
        <w:t xml:space="preserve"> </w:t>
      </w:r>
      <w:r w:rsidR="00A55EFA" w:rsidRPr="00DD62C4">
        <w:rPr>
          <w:rFonts w:ascii="Times New Roman" w:hAnsi="Times New Roman" w:cs="Times New Roman"/>
          <w:color w:val="0D0D0D" w:themeColor="text1" w:themeTint="F2"/>
          <w:sz w:val="24"/>
          <w:szCs w:val="24"/>
        </w:rPr>
        <w:t xml:space="preserve">Kremen et al. </w:t>
      </w:r>
      <w:r w:rsidR="00AD3918" w:rsidRPr="00DD62C4">
        <w:rPr>
          <w:rFonts w:ascii="Times New Roman" w:hAnsi="Times New Roman" w:cs="Times New Roman"/>
          <w:color w:val="0D0D0D" w:themeColor="text1" w:themeTint="F2"/>
          <w:sz w:val="24"/>
          <w:szCs w:val="24"/>
        </w:rPr>
        <w:t>(</w:t>
      </w:r>
      <w:r w:rsidR="00A55EFA" w:rsidRPr="00DD62C4">
        <w:rPr>
          <w:rFonts w:ascii="Times New Roman" w:hAnsi="Times New Roman" w:cs="Times New Roman"/>
          <w:color w:val="0D0D0D" w:themeColor="text1" w:themeTint="F2"/>
          <w:sz w:val="24"/>
          <w:szCs w:val="24"/>
        </w:rPr>
        <w:t>2004</w:t>
      </w:r>
      <w:r w:rsidR="00AD3918" w:rsidRPr="00DD62C4">
        <w:rPr>
          <w:rFonts w:ascii="Times New Roman" w:hAnsi="Times New Roman" w:cs="Times New Roman"/>
          <w:color w:val="0D0D0D" w:themeColor="text1" w:themeTint="F2"/>
          <w:sz w:val="24"/>
          <w:szCs w:val="24"/>
        </w:rPr>
        <w:t>)</w:t>
      </w:r>
      <w:r w:rsidR="00A55EFA" w:rsidRPr="00DD62C4">
        <w:rPr>
          <w:rFonts w:ascii="Times New Roman" w:hAnsi="Times New Roman" w:cs="Times New Roman"/>
          <w:color w:val="0D0D0D" w:themeColor="text1" w:themeTint="F2"/>
          <w:sz w:val="24"/>
          <w:szCs w:val="24"/>
        </w:rPr>
        <w:t xml:space="preserve"> found higher pollination service stability with increasing semi-natural habitat. Another study by Pywell et al. (2015) found a higher proportion of natural habitat led to greater</w:t>
      </w:r>
      <w:r w:rsidR="00A55EFA">
        <w:rPr>
          <w:rFonts w:ascii="Times New Roman" w:hAnsi="Times New Roman" w:cs="Times New Roman"/>
          <w:color w:val="0D0D0D" w:themeColor="text1" w:themeTint="F2"/>
          <w:sz w:val="24"/>
          <w:szCs w:val="24"/>
        </w:rPr>
        <w:t xml:space="preserve"> pollination services, measured by crop yields. </w:t>
      </w:r>
      <w:r w:rsidR="00913A9A">
        <w:rPr>
          <w:rFonts w:ascii="Times New Roman" w:hAnsi="Times New Roman" w:cs="Times New Roman"/>
          <w:color w:val="0D0D0D" w:themeColor="text1" w:themeTint="F2"/>
          <w:sz w:val="24"/>
          <w:szCs w:val="24"/>
        </w:rPr>
        <w:t>Increasing boundary features adjacent to pulse-blooming crops</w:t>
      </w:r>
      <w:r w:rsidR="00F523CE">
        <w:rPr>
          <w:rFonts w:ascii="Times New Roman" w:hAnsi="Times New Roman" w:cs="Times New Roman"/>
          <w:color w:val="0D0D0D" w:themeColor="text1" w:themeTint="F2"/>
          <w:sz w:val="24"/>
          <w:szCs w:val="24"/>
        </w:rPr>
        <w:t xml:space="preserve"> led directly to more stable pollination services by wild bees as well as higher populations of solitary bees (Gardner et al. 2021). However, large agricultural areas with coincidental blooms may attract bees away from natural habitats, leading to lower diversity and stability. While we know that larger natural areas near crop fields can increase bee community and service stability, the inverse impact of pulse-blooming crops on diversity and stability of plant-pollinator interactions is yet unknown. </w:t>
      </w:r>
    </w:p>
    <w:p w14:paraId="3CDA49FC" w14:textId="77777777" w:rsidR="00DD62C4" w:rsidRDefault="00A51CD0" w:rsidP="0015063E">
      <w:pPr>
        <w:spacing w:after="0" w:line="480" w:lineRule="auto"/>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Here we assessed plant-pollinator community stability in natural areas near canola, a common pulse-blooming crop used in dryland agriculture rotations. </w:t>
      </w:r>
      <w:r w:rsidR="001E4623">
        <w:rPr>
          <w:rFonts w:ascii="Times New Roman" w:hAnsi="Times New Roman" w:cs="Times New Roman"/>
          <w:color w:val="0D0D0D" w:themeColor="text1" w:themeTint="F2"/>
          <w:sz w:val="24"/>
          <w:szCs w:val="24"/>
        </w:rPr>
        <w:t xml:space="preserve">We </w:t>
      </w:r>
      <w:r w:rsidR="00AF1D93">
        <w:rPr>
          <w:rFonts w:ascii="Times New Roman" w:hAnsi="Times New Roman" w:cs="Times New Roman"/>
          <w:color w:val="0D0D0D" w:themeColor="text1" w:themeTint="F2"/>
          <w:sz w:val="24"/>
          <w:szCs w:val="24"/>
        </w:rPr>
        <w:t>completed bee and plant biodiversity studies in natural areas before, during, and after nearby canola bloom. We then analyzed landscape context, and calculated abundance, species richness, Shannon diversity</w:t>
      </w:r>
      <w:r w:rsidR="006C740A">
        <w:rPr>
          <w:rFonts w:ascii="Times New Roman" w:hAnsi="Times New Roman" w:cs="Times New Roman"/>
          <w:color w:val="0D0D0D" w:themeColor="text1" w:themeTint="F2"/>
          <w:sz w:val="24"/>
          <w:szCs w:val="24"/>
        </w:rPr>
        <w:t xml:space="preserve">, </w:t>
      </w:r>
      <w:r w:rsidR="00537651">
        <w:rPr>
          <w:rFonts w:ascii="Times New Roman" w:hAnsi="Times New Roman" w:cs="Times New Roman"/>
          <w:color w:val="0D0D0D" w:themeColor="text1" w:themeTint="F2"/>
          <w:sz w:val="24"/>
          <w:szCs w:val="24"/>
        </w:rPr>
        <w:t>temporal stability</w:t>
      </w:r>
      <w:r w:rsidR="006C740A">
        <w:rPr>
          <w:rFonts w:ascii="Times New Roman" w:hAnsi="Times New Roman" w:cs="Times New Roman"/>
          <w:color w:val="0D0D0D" w:themeColor="text1" w:themeTint="F2"/>
          <w:sz w:val="24"/>
          <w:szCs w:val="24"/>
        </w:rPr>
        <w:t>, and PDI (percentage dissimilarity index)</w:t>
      </w:r>
      <w:r w:rsidR="00AF1D93">
        <w:rPr>
          <w:rFonts w:ascii="Times New Roman" w:hAnsi="Times New Roman" w:cs="Times New Roman"/>
          <w:color w:val="0D0D0D" w:themeColor="text1" w:themeTint="F2"/>
          <w:sz w:val="24"/>
          <w:szCs w:val="24"/>
        </w:rPr>
        <w:t xml:space="preserve"> for both bee and plant communities. Finally, we </w:t>
      </w:r>
      <w:r w:rsidR="001E4623">
        <w:rPr>
          <w:rFonts w:ascii="Times New Roman" w:hAnsi="Times New Roman" w:cs="Times New Roman"/>
          <w:color w:val="0D0D0D" w:themeColor="text1" w:themeTint="F2"/>
          <w:sz w:val="24"/>
          <w:szCs w:val="24"/>
        </w:rPr>
        <w:t xml:space="preserve">assessed the impact </w:t>
      </w:r>
      <w:r w:rsidR="0018052E">
        <w:rPr>
          <w:rFonts w:ascii="Times New Roman" w:hAnsi="Times New Roman" w:cs="Times New Roman"/>
          <w:color w:val="0D0D0D" w:themeColor="text1" w:themeTint="F2"/>
          <w:sz w:val="24"/>
          <w:szCs w:val="24"/>
        </w:rPr>
        <w:t xml:space="preserve">of canola proximity on those stability </w:t>
      </w:r>
      <w:r w:rsidR="00AF1D93">
        <w:rPr>
          <w:rFonts w:ascii="Times New Roman" w:hAnsi="Times New Roman" w:cs="Times New Roman"/>
          <w:color w:val="0D0D0D" w:themeColor="text1" w:themeTint="F2"/>
          <w:sz w:val="24"/>
          <w:szCs w:val="24"/>
        </w:rPr>
        <w:t>indicators</w:t>
      </w:r>
      <w:r w:rsidR="0018052E">
        <w:rPr>
          <w:rFonts w:ascii="Times New Roman" w:hAnsi="Times New Roman" w:cs="Times New Roman"/>
          <w:color w:val="0D0D0D" w:themeColor="text1" w:themeTint="F2"/>
          <w:sz w:val="24"/>
          <w:szCs w:val="24"/>
        </w:rPr>
        <w:t xml:space="preserve">. We showed the </w:t>
      </w:r>
      <w:r w:rsidR="00AF1D93">
        <w:rPr>
          <w:rFonts w:ascii="Times New Roman" w:hAnsi="Times New Roman" w:cs="Times New Roman"/>
          <w:color w:val="0D0D0D" w:themeColor="text1" w:themeTint="F2"/>
          <w:sz w:val="24"/>
          <w:szCs w:val="24"/>
        </w:rPr>
        <w:lastRenderedPageBreak/>
        <w:t>importance of bee and floral diversity in mitigating the impacts of pulse-blooming crops on plant-pollinator community stability.</w:t>
      </w:r>
    </w:p>
    <w:p w14:paraId="5F716374" w14:textId="77777777" w:rsidR="00DD62C4" w:rsidRDefault="00DD62C4" w:rsidP="0015063E">
      <w:pPr>
        <w:spacing w:after="0" w:line="480" w:lineRule="auto"/>
        <w:rPr>
          <w:rFonts w:ascii="Times New Roman" w:hAnsi="Times New Roman" w:cs="Times New Roman"/>
          <w:color w:val="0D0D0D" w:themeColor="text1" w:themeTint="F2"/>
          <w:sz w:val="24"/>
          <w:szCs w:val="24"/>
        </w:rPr>
      </w:pPr>
    </w:p>
    <w:p w14:paraId="4E915FB2" w14:textId="53D9A3E5" w:rsidR="00C605B5" w:rsidRPr="00DD62C4" w:rsidRDefault="0082321D" w:rsidP="0015063E">
      <w:pPr>
        <w:spacing w:after="0" w:line="480" w:lineRule="auto"/>
        <w:rPr>
          <w:rFonts w:ascii="Times New Roman" w:hAnsi="Times New Roman" w:cs="Times New Roman"/>
          <w:color w:val="0D0D0D" w:themeColor="text1" w:themeTint="F2"/>
          <w:sz w:val="24"/>
          <w:szCs w:val="24"/>
        </w:rPr>
      </w:pPr>
      <w:r>
        <w:rPr>
          <w:rFonts w:ascii="Times New Roman" w:hAnsi="Times New Roman" w:cs="Times New Roman"/>
          <w:b/>
          <w:bCs/>
          <w:color w:val="0D0D0D" w:themeColor="text1" w:themeTint="F2"/>
          <w:sz w:val="24"/>
          <w:szCs w:val="24"/>
        </w:rPr>
        <w:t>Materials and Methods</w:t>
      </w:r>
    </w:p>
    <w:p w14:paraId="785A0D2D" w14:textId="77777777" w:rsidR="0015063E"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Study System</w:t>
      </w:r>
      <w:r w:rsidR="0003602D" w:rsidRPr="0015063E">
        <w:rPr>
          <w:rFonts w:ascii="Times New Roman" w:hAnsi="Times New Roman" w:cs="Times New Roman"/>
          <w:b/>
          <w:bCs/>
          <w:i/>
          <w:iCs/>
          <w:color w:val="0D0D0D" w:themeColor="text1" w:themeTint="F2"/>
          <w:sz w:val="24"/>
          <w:szCs w:val="24"/>
        </w:rPr>
        <w:t xml:space="preserve"> </w:t>
      </w:r>
    </w:p>
    <w:p w14:paraId="5A2E4FC4" w14:textId="095E0E5F" w:rsidR="004B21A7" w:rsidRDefault="002A6629" w:rsidP="0015063E">
      <w:pPr>
        <w:spacing w:after="0" w:line="48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In the Palouse region of Eastern Washington, USA, canola (</w:t>
      </w:r>
      <w:r w:rsidRPr="003212AF">
        <w:rPr>
          <w:rFonts w:ascii="Times New Roman" w:hAnsi="Times New Roman" w:cs="Times New Roman"/>
          <w:i/>
          <w:iCs/>
          <w:color w:val="0D0D0D" w:themeColor="text1" w:themeTint="F2"/>
          <w:sz w:val="24"/>
          <w:szCs w:val="24"/>
        </w:rPr>
        <w:t>Brassica napus</w:t>
      </w:r>
      <w:r>
        <w:rPr>
          <w:rFonts w:ascii="Times New Roman" w:hAnsi="Times New Roman" w:cs="Times New Roman"/>
          <w:color w:val="0D0D0D" w:themeColor="text1" w:themeTint="F2"/>
          <w:sz w:val="24"/>
          <w:szCs w:val="24"/>
        </w:rPr>
        <w:t>)</w:t>
      </w:r>
      <w:r w:rsidR="0082321D">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is widely used as a rotational crop</w:t>
      </w:r>
      <w:r w:rsidRPr="00E42DCB">
        <w:rPr>
          <w:rFonts w:ascii="Times New Roman" w:hAnsi="Times New Roman" w:cs="Times New Roman"/>
          <w:color w:val="0D0D0D" w:themeColor="text1" w:themeTint="F2"/>
          <w:sz w:val="24"/>
          <w:szCs w:val="24"/>
        </w:rPr>
        <w:t xml:space="preserve">, typically with wheat, and aids in weed control and nutrient cycling (Esser and Hennings 2012). </w:t>
      </w:r>
      <w:r w:rsidR="001F02DD" w:rsidRPr="00E42DCB">
        <w:rPr>
          <w:rFonts w:ascii="Times New Roman" w:hAnsi="Times New Roman" w:cs="Times New Roman"/>
          <w:color w:val="0D0D0D" w:themeColor="text1" w:themeTint="F2"/>
          <w:sz w:val="24"/>
          <w:szCs w:val="24"/>
        </w:rPr>
        <w:t>Canola is a pulse-blooming crop that flowers between 2-3 weeks per year (Canola Council of Canada)</w:t>
      </w:r>
      <w:r w:rsidR="001F02DD">
        <w:rPr>
          <w:rFonts w:ascii="Times New Roman" w:hAnsi="Times New Roman" w:cs="Times New Roman"/>
          <w:color w:val="0D0D0D" w:themeColor="text1" w:themeTint="F2"/>
          <w:sz w:val="24"/>
          <w:szCs w:val="24"/>
        </w:rPr>
        <w:t>, and t</w:t>
      </w:r>
      <w:r w:rsidR="001F02DD" w:rsidRPr="00E42DCB">
        <w:rPr>
          <w:rFonts w:ascii="Times New Roman" w:hAnsi="Times New Roman" w:cs="Times New Roman"/>
          <w:color w:val="0D0D0D" w:themeColor="text1" w:themeTint="F2"/>
          <w:sz w:val="24"/>
          <w:szCs w:val="24"/>
        </w:rPr>
        <w:t xml:space="preserve">he bright yellow flowers and mass blooms </w:t>
      </w:r>
      <w:r w:rsidR="001F02DD">
        <w:rPr>
          <w:rFonts w:ascii="Times New Roman" w:hAnsi="Times New Roman" w:cs="Times New Roman"/>
          <w:color w:val="0D0D0D" w:themeColor="text1" w:themeTint="F2"/>
          <w:sz w:val="24"/>
          <w:szCs w:val="24"/>
        </w:rPr>
        <w:t>are</w:t>
      </w:r>
      <w:r w:rsidR="001F02DD" w:rsidRPr="00E42DCB">
        <w:rPr>
          <w:rFonts w:ascii="Times New Roman" w:hAnsi="Times New Roman" w:cs="Times New Roman"/>
          <w:color w:val="0D0D0D" w:themeColor="text1" w:themeTint="F2"/>
          <w:sz w:val="24"/>
          <w:szCs w:val="24"/>
        </w:rPr>
        <w:t xml:space="preserve"> attractive to a divers</w:t>
      </w:r>
      <w:r w:rsidR="001F02DD">
        <w:rPr>
          <w:rFonts w:ascii="Times New Roman" w:hAnsi="Times New Roman" w:cs="Times New Roman"/>
          <w:color w:val="0D0D0D" w:themeColor="text1" w:themeTint="F2"/>
          <w:sz w:val="24"/>
          <w:szCs w:val="24"/>
        </w:rPr>
        <w:t>e group</w:t>
      </w:r>
      <w:r w:rsidR="001F02DD" w:rsidRPr="00E42DCB">
        <w:rPr>
          <w:rFonts w:ascii="Times New Roman" w:hAnsi="Times New Roman" w:cs="Times New Roman"/>
          <w:color w:val="0D0D0D" w:themeColor="text1" w:themeTint="F2"/>
          <w:sz w:val="24"/>
          <w:szCs w:val="24"/>
        </w:rPr>
        <w:t xml:space="preserve"> of bees (Olsson et al. 2021).</w:t>
      </w:r>
      <w:r w:rsidR="001F02DD">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In</w:t>
      </w:r>
      <w:r w:rsidRPr="00E42DCB">
        <w:rPr>
          <w:rFonts w:ascii="Times New Roman" w:hAnsi="Times New Roman" w:cs="Times New Roman"/>
          <w:color w:val="0D0D0D" w:themeColor="text1" w:themeTint="F2"/>
          <w:sz w:val="24"/>
          <w:szCs w:val="24"/>
        </w:rPr>
        <w:t xml:space="preserve"> the last ten years, canola</w:t>
      </w:r>
      <w:r>
        <w:rPr>
          <w:rFonts w:ascii="Times New Roman" w:hAnsi="Times New Roman" w:cs="Times New Roman"/>
          <w:color w:val="0D0D0D" w:themeColor="text1" w:themeTint="F2"/>
          <w:sz w:val="24"/>
          <w:szCs w:val="24"/>
        </w:rPr>
        <w:t xml:space="preserve"> production</w:t>
      </w:r>
      <w:r w:rsidRPr="00E42DCB">
        <w:rPr>
          <w:rFonts w:ascii="Times New Roman" w:hAnsi="Times New Roman" w:cs="Times New Roman"/>
          <w:color w:val="0D0D0D" w:themeColor="text1" w:themeTint="F2"/>
          <w:sz w:val="24"/>
          <w:szCs w:val="24"/>
        </w:rPr>
        <w:t xml:space="preserve"> in Washington</w:t>
      </w:r>
      <w:r>
        <w:rPr>
          <w:rFonts w:ascii="Times New Roman" w:hAnsi="Times New Roman" w:cs="Times New Roman"/>
          <w:color w:val="0D0D0D" w:themeColor="text1" w:themeTint="F2"/>
          <w:sz w:val="24"/>
          <w:szCs w:val="24"/>
        </w:rPr>
        <w:t xml:space="preserve"> has expanded from 51,000 to 130,000 acres </w:t>
      </w:r>
      <w:r w:rsidRPr="00E42DCB">
        <w:rPr>
          <w:rFonts w:ascii="Times New Roman" w:hAnsi="Times New Roman" w:cs="Times New Roman"/>
          <w:color w:val="0D0D0D" w:themeColor="text1" w:themeTint="F2"/>
          <w:sz w:val="24"/>
          <w:szCs w:val="24"/>
        </w:rPr>
        <w:t>(USDA National Agricultural Statistics Service 2017)</w:t>
      </w:r>
      <w:r w:rsidR="001F02DD">
        <w:rPr>
          <w:rFonts w:ascii="Times New Roman" w:hAnsi="Times New Roman" w:cs="Times New Roman"/>
          <w:color w:val="0D0D0D" w:themeColor="text1" w:themeTint="F2"/>
          <w:sz w:val="24"/>
          <w:szCs w:val="24"/>
        </w:rPr>
        <w:t xml:space="preserve">, causing fragmentation of the native Palouse prairie ecosystem, historically dominated by perennial bunchgrasses, shrubs, and wildflowers (Weddell 2001; Looney et al. 2012). </w:t>
      </w:r>
      <w:r w:rsidR="00057B16" w:rsidRPr="00E60B90">
        <w:rPr>
          <w:rFonts w:ascii="Times New Roman" w:hAnsi="Times New Roman" w:cs="Times New Roman"/>
          <w:color w:val="0D0D0D" w:themeColor="text1" w:themeTint="F2"/>
          <w:sz w:val="24"/>
          <w:szCs w:val="24"/>
        </w:rPr>
        <w:t>As of 2012, only 0.1% of the native plant community within this landscape remained</w:t>
      </w:r>
      <w:r w:rsidR="001F02DD">
        <w:rPr>
          <w:rFonts w:ascii="Times New Roman" w:hAnsi="Times New Roman" w:cs="Times New Roman"/>
          <w:color w:val="0D0D0D" w:themeColor="text1" w:themeTint="F2"/>
          <w:sz w:val="24"/>
          <w:szCs w:val="24"/>
        </w:rPr>
        <w:t xml:space="preserve"> and is now adjacent to agricultural fields</w:t>
      </w:r>
      <w:r w:rsidR="00057B16" w:rsidRPr="00E60B90">
        <w:rPr>
          <w:rFonts w:ascii="Times New Roman" w:hAnsi="Times New Roman" w:cs="Times New Roman"/>
          <w:color w:val="0D0D0D" w:themeColor="text1" w:themeTint="F2"/>
          <w:sz w:val="24"/>
          <w:szCs w:val="24"/>
        </w:rPr>
        <w:t xml:space="preserve"> (Looney 2012).</w:t>
      </w:r>
      <w:r w:rsidR="00057B16">
        <w:rPr>
          <w:rFonts w:ascii="Times New Roman" w:hAnsi="Times New Roman" w:cs="Times New Roman"/>
          <w:color w:val="0D0D0D" w:themeColor="text1" w:themeTint="F2"/>
          <w:sz w:val="24"/>
          <w:szCs w:val="24"/>
        </w:rPr>
        <w:t xml:space="preserve"> However, a</w:t>
      </w:r>
      <w:r w:rsidR="00057B16" w:rsidRPr="00E42DCB">
        <w:rPr>
          <w:rFonts w:ascii="Times New Roman" w:hAnsi="Times New Roman" w:cs="Times New Roman"/>
          <w:color w:val="0D0D0D" w:themeColor="text1" w:themeTint="F2"/>
          <w:sz w:val="24"/>
          <w:szCs w:val="24"/>
        </w:rPr>
        <w:t xml:space="preserve"> diverse </w:t>
      </w:r>
      <w:r w:rsidR="00057B16">
        <w:rPr>
          <w:rFonts w:ascii="Times New Roman" w:hAnsi="Times New Roman" w:cs="Times New Roman"/>
          <w:color w:val="0D0D0D" w:themeColor="text1" w:themeTint="F2"/>
          <w:sz w:val="24"/>
          <w:szCs w:val="24"/>
        </w:rPr>
        <w:t>community</w:t>
      </w:r>
      <w:r w:rsidR="00057B16" w:rsidRPr="00E42DCB">
        <w:rPr>
          <w:rFonts w:ascii="Times New Roman" w:hAnsi="Times New Roman" w:cs="Times New Roman"/>
          <w:color w:val="0D0D0D" w:themeColor="text1" w:themeTint="F2"/>
          <w:sz w:val="24"/>
          <w:szCs w:val="24"/>
        </w:rPr>
        <w:t xml:space="preserve"> of bees is found within the Palouse prairie</w:t>
      </w:r>
      <w:r w:rsidR="00057B16">
        <w:rPr>
          <w:rFonts w:ascii="Times New Roman" w:hAnsi="Times New Roman" w:cs="Times New Roman"/>
          <w:color w:val="0D0D0D" w:themeColor="text1" w:themeTint="F2"/>
          <w:sz w:val="24"/>
          <w:szCs w:val="24"/>
        </w:rPr>
        <w:t xml:space="preserve">; recent surveys </w:t>
      </w:r>
      <w:r w:rsidR="00057B16" w:rsidRPr="00E42DCB">
        <w:rPr>
          <w:rFonts w:ascii="Times New Roman" w:hAnsi="Times New Roman" w:cs="Times New Roman"/>
          <w:color w:val="0D0D0D" w:themeColor="text1" w:themeTint="F2"/>
          <w:sz w:val="24"/>
          <w:szCs w:val="24"/>
        </w:rPr>
        <w:t>found 174 species</w:t>
      </w:r>
      <w:r w:rsidR="00057B16">
        <w:rPr>
          <w:rFonts w:ascii="Times New Roman" w:hAnsi="Times New Roman" w:cs="Times New Roman"/>
          <w:color w:val="0D0D0D" w:themeColor="text1" w:themeTint="F2"/>
          <w:sz w:val="24"/>
          <w:szCs w:val="24"/>
        </w:rPr>
        <w:t xml:space="preserve"> in prairie remnants (</w:t>
      </w:r>
      <w:r w:rsidR="00057B16" w:rsidRPr="00E42DCB">
        <w:rPr>
          <w:rFonts w:ascii="Times New Roman" w:hAnsi="Times New Roman" w:cs="Times New Roman"/>
          <w:color w:val="0D0D0D" w:themeColor="text1" w:themeTint="F2"/>
          <w:sz w:val="24"/>
          <w:szCs w:val="24"/>
        </w:rPr>
        <w:t xml:space="preserve">Rhoades et al. </w:t>
      </w:r>
      <w:r w:rsidR="00057B16">
        <w:rPr>
          <w:rFonts w:ascii="Times New Roman" w:hAnsi="Times New Roman" w:cs="Times New Roman"/>
          <w:color w:val="0D0D0D" w:themeColor="text1" w:themeTint="F2"/>
          <w:sz w:val="24"/>
          <w:szCs w:val="24"/>
        </w:rPr>
        <w:t xml:space="preserve">2017). </w:t>
      </w:r>
      <w:r w:rsidR="004B21A7" w:rsidRPr="00E42DCB">
        <w:rPr>
          <w:rFonts w:ascii="Times New Roman" w:hAnsi="Times New Roman" w:cs="Times New Roman"/>
          <w:color w:val="0D0D0D" w:themeColor="text1" w:themeTint="F2"/>
          <w:sz w:val="24"/>
          <w:szCs w:val="24"/>
        </w:rPr>
        <w:t>As canola offers a novel and abundant food resource for bees, the risk for destabilization of these remnant communities must be assessed</w:t>
      </w:r>
      <w:r w:rsidR="004B21A7">
        <w:rPr>
          <w:rFonts w:ascii="Times New Roman" w:hAnsi="Times New Roman" w:cs="Times New Roman"/>
          <w:color w:val="0D0D0D" w:themeColor="text1" w:themeTint="F2"/>
          <w:sz w:val="24"/>
          <w:szCs w:val="24"/>
        </w:rPr>
        <w:t xml:space="preserve"> </w:t>
      </w:r>
      <w:r w:rsidR="004B21A7">
        <w:rPr>
          <w:rFonts w:ascii="Times New Roman" w:hAnsi="Times New Roman" w:cs="Times New Roman"/>
          <w:color w:val="000000" w:themeColor="text1"/>
          <w:sz w:val="24"/>
          <w:szCs w:val="24"/>
        </w:rPr>
        <w:t>to understand the long-term stability of pollinator communities in this region</w:t>
      </w:r>
      <w:r w:rsidR="004B21A7" w:rsidRPr="00E42DCB">
        <w:rPr>
          <w:rFonts w:ascii="Times New Roman" w:hAnsi="Times New Roman" w:cs="Times New Roman"/>
          <w:color w:val="0D0D0D" w:themeColor="text1" w:themeTint="F2"/>
          <w:sz w:val="24"/>
          <w:szCs w:val="24"/>
        </w:rPr>
        <w:t>.</w:t>
      </w:r>
    </w:p>
    <w:p w14:paraId="6AEB646E" w14:textId="16646321" w:rsidR="004B21A7" w:rsidRPr="00E42DCB" w:rsidRDefault="004B21A7" w:rsidP="0015063E">
      <w:pPr>
        <w:spacing w:after="0" w:line="480" w:lineRule="auto"/>
        <w:rPr>
          <w:rFonts w:ascii="Times New Roman" w:hAnsi="Times New Roman" w:cs="Times New Roman"/>
          <w:color w:val="0D0D0D" w:themeColor="text1" w:themeTint="F2"/>
          <w:sz w:val="24"/>
          <w:szCs w:val="24"/>
        </w:rPr>
      </w:pPr>
    </w:p>
    <w:p w14:paraId="6D9B2C0C" w14:textId="46A5347D"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Study Sites</w:t>
      </w:r>
    </w:p>
    <w:p w14:paraId="74F5C184" w14:textId="35F81C10"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This study was conducted </w:t>
      </w:r>
      <w:r w:rsidR="00D25EB8">
        <w:rPr>
          <w:rFonts w:ascii="Times New Roman" w:hAnsi="Times New Roman" w:cs="Times New Roman"/>
          <w:color w:val="0D0D0D" w:themeColor="text1" w:themeTint="F2"/>
          <w:sz w:val="24"/>
          <w:szCs w:val="24"/>
        </w:rPr>
        <w:t>i</w:t>
      </w:r>
      <w:r w:rsidRPr="00E42DCB">
        <w:rPr>
          <w:rFonts w:ascii="Times New Roman" w:hAnsi="Times New Roman" w:cs="Times New Roman"/>
          <w:color w:val="0D0D0D" w:themeColor="text1" w:themeTint="F2"/>
          <w:sz w:val="24"/>
          <w:szCs w:val="24"/>
        </w:rPr>
        <w:t xml:space="preserve">n 10 sites </w:t>
      </w:r>
      <w:r w:rsidR="00DD62C4">
        <w:rPr>
          <w:rFonts w:ascii="Times New Roman" w:hAnsi="Times New Roman" w:cs="Times New Roman"/>
          <w:color w:val="0D0D0D" w:themeColor="text1" w:themeTint="F2"/>
          <w:sz w:val="24"/>
          <w:szCs w:val="24"/>
        </w:rPr>
        <w:t xml:space="preserve">throughout Eastern Washington in </w:t>
      </w:r>
      <w:r w:rsidRPr="00E42DCB">
        <w:rPr>
          <w:rFonts w:ascii="Times New Roman" w:hAnsi="Times New Roman" w:cs="Times New Roman"/>
          <w:color w:val="0D0D0D" w:themeColor="text1" w:themeTint="F2"/>
          <w:sz w:val="24"/>
          <w:szCs w:val="24"/>
        </w:rPr>
        <w:t xml:space="preserve">the summer of 2022 (Fig.1.1). Sites were wildflower patches (semi-natural to natural habitat) selected along a </w:t>
      </w:r>
      <w:r w:rsidRPr="00E42DCB">
        <w:rPr>
          <w:rFonts w:ascii="Times New Roman" w:hAnsi="Times New Roman" w:cs="Times New Roman"/>
          <w:color w:val="0D0D0D" w:themeColor="text1" w:themeTint="F2"/>
          <w:sz w:val="24"/>
          <w:szCs w:val="24"/>
        </w:rPr>
        <w:lastRenderedPageBreak/>
        <w:t>gradient of canola field percentage within a 2</w:t>
      </w:r>
      <w:r w:rsidR="00CF18C8">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buffer and distance to canola fields. Canola field percentage within 2</w:t>
      </w:r>
      <w:r w:rsidR="00CF18C8">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ranged from approximately 0-43%. Sites ranged from approximately 11-8100</w:t>
      </w:r>
      <w:r w:rsidR="00D25EB8">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m in distance from canola fields. All canola fields were spring canola varieties. </w:t>
      </w:r>
    </w:p>
    <w:p w14:paraId="1579542A" w14:textId="77777777" w:rsidR="00C605B5" w:rsidRPr="00E42DCB" w:rsidRDefault="00C605B5" w:rsidP="0015063E">
      <w:pPr>
        <w:spacing w:after="0" w:line="480" w:lineRule="auto"/>
        <w:rPr>
          <w:rFonts w:ascii="Times New Roman" w:hAnsi="Times New Roman" w:cs="Times New Roman"/>
          <w:color w:val="0D0D0D" w:themeColor="text1" w:themeTint="F2"/>
          <w:sz w:val="24"/>
          <w:szCs w:val="24"/>
        </w:rPr>
      </w:pPr>
    </w:p>
    <w:p w14:paraId="6A9E7D1D" w14:textId="77777777"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Sampling Periods</w:t>
      </w:r>
    </w:p>
    <w:p w14:paraId="02FD91CD" w14:textId="0905AF34" w:rsidR="00C605B5" w:rsidRPr="00CE03D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We conducted bee and plant biodiversity surveys at 3 separate periods during the 2022 spring canola growing season. These periods represent pre</w:t>
      </w:r>
      <w:r w:rsidR="00CF18C8">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peak</w:t>
      </w:r>
      <w:r w:rsidR="00CF18C8">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and post-canola bloom to capture the effects of the pulse bloom on bee communities.</w:t>
      </w:r>
      <w:r w:rsidR="00DD62C4">
        <w:rPr>
          <w:rFonts w:ascii="Times New Roman" w:hAnsi="Times New Roman" w:cs="Times New Roman"/>
          <w:color w:val="0D0D0D" w:themeColor="text1" w:themeTint="F2"/>
          <w:sz w:val="24"/>
          <w:szCs w:val="24"/>
        </w:rPr>
        <w:t xml:space="preserve"> The canola bloom stage was determined by the approximate </w:t>
      </w:r>
      <w:r w:rsidRPr="00E42DCB">
        <w:rPr>
          <w:rFonts w:ascii="Times New Roman" w:hAnsi="Times New Roman" w:cs="Times New Roman"/>
          <w:color w:val="0D0D0D" w:themeColor="text1" w:themeTint="F2"/>
          <w:sz w:val="24"/>
          <w:szCs w:val="24"/>
        </w:rPr>
        <w:t>canola field bloom percentage</w:t>
      </w:r>
      <w:r w:rsidR="00DD62C4">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xml:space="preserve"> </w:t>
      </w:r>
      <w:r w:rsidR="00CE03DB" w:rsidRPr="00CE03DB">
        <w:rPr>
          <w:rFonts w:ascii="Times New Roman" w:hAnsi="Times New Roman" w:cs="Times New Roman"/>
          <w:color w:val="0D0D0D" w:themeColor="text1" w:themeTint="F2"/>
          <w:sz w:val="24"/>
          <w:szCs w:val="24"/>
        </w:rPr>
        <w:t xml:space="preserve">These periods are defined as </w:t>
      </w:r>
      <w:proofErr w:type="gramStart"/>
      <w:r w:rsidR="00CE03DB" w:rsidRPr="00CE03DB">
        <w:rPr>
          <w:rFonts w:ascii="Times New Roman" w:hAnsi="Times New Roman" w:cs="Times New Roman"/>
          <w:color w:val="0D0D0D" w:themeColor="text1" w:themeTint="F2"/>
          <w:sz w:val="24"/>
          <w:szCs w:val="24"/>
        </w:rPr>
        <w:t>a)Pre</w:t>
      </w:r>
      <w:proofErr w:type="gramEnd"/>
      <w:r w:rsidR="00CE03DB" w:rsidRPr="00CE03DB">
        <w:rPr>
          <w:rFonts w:ascii="Times New Roman" w:hAnsi="Times New Roman" w:cs="Times New Roman"/>
          <w:color w:val="0D0D0D" w:themeColor="text1" w:themeTint="F2"/>
          <w:sz w:val="24"/>
          <w:szCs w:val="24"/>
        </w:rPr>
        <w:t xml:space="preserve">-bloom: June 2 – June 15, 2022, before approximately 20% of the canola field reached bloom; b) Peak-bloom: June 28 – July 8, 2022, when approximately 80% of the canola field bloomed; c) Post-bloom: July 19 – August 2, 2022, when approximately 30% of blooms remained and the majority of the canola field is in seed production. </w:t>
      </w:r>
    </w:p>
    <w:p w14:paraId="54CF2157" w14:textId="77777777" w:rsidR="00C605B5" w:rsidRPr="00E42DCB" w:rsidRDefault="00C605B5" w:rsidP="0015063E">
      <w:pPr>
        <w:spacing w:after="0" w:line="480" w:lineRule="auto"/>
        <w:rPr>
          <w:rFonts w:ascii="Times New Roman" w:hAnsi="Times New Roman" w:cs="Times New Roman"/>
          <w:color w:val="0D0D0D" w:themeColor="text1" w:themeTint="F2"/>
          <w:sz w:val="24"/>
          <w:szCs w:val="24"/>
        </w:rPr>
      </w:pPr>
    </w:p>
    <w:p w14:paraId="293EE578" w14:textId="77777777" w:rsidR="00C605B5" w:rsidRPr="0015063E" w:rsidRDefault="00C605B5" w:rsidP="0015063E">
      <w:pPr>
        <w:spacing w:after="0" w:line="480" w:lineRule="auto"/>
        <w:contextualSpacing/>
        <w:rPr>
          <w:rFonts w:ascii="Times New Roman" w:eastAsia="Times New Roman" w:hAnsi="Times New Roman" w:cs="Times New Roman"/>
          <w:b/>
          <w:bCs/>
          <w:i/>
          <w:iCs/>
          <w:color w:val="0D0D0D" w:themeColor="text1" w:themeTint="F2"/>
          <w:sz w:val="24"/>
          <w:szCs w:val="24"/>
        </w:rPr>
      </w:pPr>
      <w:r w:rsidRPr="0015063E">
        <w:rPr>
          <w:rFonts w:ascii="Times New Roman" w:eastAsia="Times New Roman" w:hAnsi="Times New Roman" w:cs="Times New Roman"/>
          <w:b/>
          <w:bCs/>
          <w:i/>
          <w:iCs/>
          <w:color w:val="0D0D0D" w:themeColor="text1" w:themeTint="F2"/>
          <w:sz w:val="24"/>
          <w:szCs w:val="24"/>
        </w:rPr>
        <w:t>Bee Biodiversity Survey</w:t>
      </w:r>
    </w:p>
    <w:p w14:paraId="6CF5F56C" w14:textId="35EFA179" w:rsidR="00C605B5" w:rsidRPr="00E42DCB" w:rsidRDefault="00627578" w:rsidP="0015063E">
      <w:pPr>
        <w:spacing w:after="0" w:line="480" w:lineRule="auto"/>
        <w:contextualSpacing/>
        <w:rPr>
          <w:rFonts w:ascii="Times New Roman" w:eastAsia="Times New Roman" w:hAnsi="Times New Roman" w:cs="Times New Roman"/>
          <w:color w:val="0D0D0D" w:themeColor="text1" w:themeTint="F2"/>
          <w:sz w:val="24"/>
          <w:szCs w:val="24"/>
        </w:rPr>
      </w:pPr>
      <w:r w:rsidRPr="00627578">
        <w:rPr>
          <w:rFonts w:ascii="Times New Roman" w:eastAsia="Times New Roman" w:hAnsi="Times New Roman" w:cs="Times New Roman"/>
          <w:color w:val="0D0D0D" w:themeColor="text1" w:themeTint="F2"/>
          <w:sz w:val="24"/>
          <w:szCs w:val="24"/>
        </w:rPr>
        <w:t xml:space="preserve">At each site, we placed </w:t>
      </w:r>
      <w:commentRangeStart w:id="0"/>
      <w:commentRangeStart w:id="1"/>
      <w:commentRangeStart w:id="2"/>
      <w:r w:rsidRPr="00627578">
        <w:rPr>
          <w:rFonts w:ascii="Times New Roman" w:eastAsia="Times New Roman" w:hAnsi="Times New Roman" w:cs="Times New Roman"/>
          <w:color w:val="0D0D0D" w:themeColor="text1" w:themeTint="F2"/>
          <w:sz w:val="24"/>
          <w:szCs w:val="24"/>
        </w:rPr>
        <w:t xml:space="preserve">four 50 m </w:t>
      </w:r>
      <w:r>
        <w:rPr>
          <w:rFonts w:ascii="Arial" w:hAnsi="Arial" w:cs="Arial"/>
          <w:color w:val="222222"/>
          <w:shd w:val="clear" w:color="auto" w:fill="FFFFFF"/>
        </w:rPr>
        <w:t>×</w:t>
      </w:r>
      <w:r w:rsidRPr="00627578">
        <w:rPr>
          <w:rFonts w:ascii="Times New Roman" w:eastAsia="Times New Roman" w:hAnsi="Times New Roman" w:cs="Times New Roman"/>
          <w:color w:val="0D0D0D" w:themeColor="text1" w:themeTint="F2"/>
          <w:sz w:val="24"/>
          <w:szCs w:val="24"/>
        </w:rPr>
        <w:t xml:space="preserve"> 7 m walking transects</w:t>
      </w:r>
      <w:commentRangeEnd w:id="0"/>
      <w:r w:rsidR="00CF40B3">
        <w:rPr>
          <w:rStyle w:val="CommentReference"/>
        </w:rPr>
        <w:commentReference w:id="0"/>
      </w:r>
      <w:commentRangeEnd w:id="1"/>
      <w:r w:rsidR="00BE48B0">
        <w:rPr>
          <w:rStyle w:val="CommentReference"/>
        </w:rPr>
        <w:commentReference w:id="1"/>
      </w:r>
      <w:commentRangeEnd w:id="2"/>
      <w:r w:rsidR="005F5AB8">
        <w:rPr>
          <w:rStyle w:val="CommentReference"/>
        </w:rPr>
        <w:commentReference w:id="2"/>
      </w:r>
      <w:r w:rsidRPr="00627578">
        <w:rPr>
          <w:rFonts w:ascii="Times New Roman" w:eastAsia="Times New Roman" w:hAnsi="Times New Roman" w:cs="Times New Roman"/>
          <w:color w:val="0D0D0D" w:themeColor="text1" w:themeTint="F2"/>
          <w:sz w:val="24"/>
          <w:szCs w:val="24"/>
        </w:rPr>
        <w:t xml:space="preserve">. Transects were placed during the first sampling period in areas with flowers visibly blooming and remained in place throughout the survey. </w:t>
      </w:r>
      <w:r w:rsidR="00C605B5" w:rsidRPr="00E42DCB">
        <w:rPr>
          <w:rFonts w:ascii="Times New Roman" w:eastAsia="Times New Roman" w:hAnsi="Times New Roman" w:cs="Times New Roman"/>
          <w:color w:val="0D0D0D" w:themeColor="text1" w:themeTint="F2"/>
          <w:sz w:val="24"/>
          <w:szCs w:val="24"/>
        </w:rPr>
        <w:t xml:space="preserve">We collected bees by </w:t>
      </w:r>
      <w:commentRangeStart w:id="3"/>
      <w:commentRangeStart w:id="4"/>
      <w:r w:rsidR="00C605B5" w:rsidRPr="00E42DCB">
        <w:rPr>
          <w:rFonts w:ascii="Times New Roman" w:eastAsia="Times New Roman" w:hAnsi="Times New Roman" w:cs="Times New Roman"/>
          <w:color w:val="0D0D0D" w:themeColor="text1" w:themeTint="F2"/>
          <w:sz w:val="24"/>
          <w:szCs w:val="24"/>
        </w:rPr>
        <w:t xml:space="preserve">continuously sweep-netting </w:t>
      </w:r>
      <w:commentRangeEnd w:id="3"/>
      <w:r>
        <w:rPr>
          <w:rStyle w:val="CommentReference"/>
        </w:rPr>
        <w:commentReference w:id="3"/>
      </w:r>
      <w:commentRangeEnd w:id="4"/>
      <w:r w:rsidR="00BE48B0">
        <w:rPr>
          <w:rStyle w:val="CommentReference"/>
        </w:rPr>
        <w:commentReference w:id="4"/>
      </w:r>
      <w:r w:rsidR="00382843" w:rsidRPr="00382843">
        <w:rPr>
          <w:rFonts w:ascii="Times New Roman" w:eastAsia="Times New Roman" w:hAnsi="Times New Roman" w:cs="Times New Roman"/>
          <w:color w:val="0D0D0D" w:themeColor="text1" w:themeTint="F2"/>
          <w:sz w:val="24"/>
          <w:szCs w:val="24"/>
        </w:rPr>
        <w:t xml:space="preserve"> </w:t>
      </w:r>
      <w:r w:rsidR="00382843" w:rsidRPr="00E42DCB">
        <w:rPr>
          <w:rFonts w:ascii="Times New Roman" w:eastAsia="Times New Roman" w:hAnsi="Times New Roman" w:cs="Times New Roman"/>
          <w:color w:val="0D0D0D" w:themeColor="text1" w:themeTint="F2"/>
          <w:sz w:val="24"/>
          <w:szCs w:val="24"/>
        </w:rPr>
        <w:t xml:space="preserve">or 10 minutes </w:t>
      </w:r>
      <w:r w:rsidR="00C605B5" w:rsidRPr="00E42DCB">
        <w:rPr>
          <w:rFonts w:ascii="Times New Roman" w:eastAsia="Times New Roman" w:hAnsi="Times New Roman" w:cs="Times New Roman"/>
          <w:color w:val="0D0D0D" w:themeColor="text1" w:themeTint="F2"/>
          <w:sz w:val="24"/>
          <w:szCs w:val="24"/>
        </w:rPr>
        <w:t xml:space="preserve">along both </w:t>
      </w:r>
      <w:r>
        <w:rPr>
          <w:rFonts w:ascii="Times New Roman" w:eastAsia="Times New Roman" w:hAnsi="Times New Roman" w:cs="Times New Roman"/>
          <w:color w:val="0D0D0D" w:themeColor="text1" w:themeTint="F2"/>
          <w:sz w:val="24"/>
          <w:szCs w:val="24"/>
        </w:rPr>
        <w:t xml:space="preserve">50 m </w:t>
      </w:r>
      <w:r w:rsidR="00C605B5" w:rsidRPr="00E42DCB">
        <w:rPr>
          <w:rFonts w:ascii="Times New Roman" w:eastAsia="Times New Roman" w:hAnsi="Times New Roman" w:cs="Times New Roman"/>
          <w:color w:val="0D0D0D" w:themeColor="text1" w:themeTint="F2"/>
          <w:sz w:val="24"/>
          <w:szCs w:val="24"/>
        </w:rPr>
        <w:t xml:space="preserve">sides of </w:t>
      </w:r>
      <w:r>
        <w:rPr>
          <w:rFonts w:ascii="Times New Roman" w:eastAsia="Times New Roman" w:hAnsi="Times New Roman" w:cs="Times New Roman"/>
          <w:color w:val="0D0D0D" w:themeColor="text1" w:themeTint="F2"/>
          <w:sz w:val="24"/>
          <w:szCs w:val="24"/>
        </w:rPr>
        <w:t>each</w:t>
      </w:r>
      <w:r w:rsidRPr="00E42DCB">
        <w:rPr>
          <w:rFonts w:ascii="Times New Roman" w:eastAsia="Times New Roman" w:hAnsi="Times New Roman" w:cs="Times New Roman"/>
          <w:color w:val="0D0D0D" w:themeColor="text1" w:themeTint="F2"/>
          <w:sz w:val="24"/>
          <w:szCs w:val="24"/>
        </w:rPr>
        <w:t xml:space="preserve"> </w:t>
      </w:r>
      <w:r w:rsidR="00C605B5" w:rsidRPr="00E42DCB">
        <w:rPr>
          <w:rFonts w:ascii="Times New Roman" w:eastAsia="Times New Roman" w:hAnsi="Times New Roman" w:cs="Times New Roman"/>
          <w:color w:val="0D0D0D" w:themeColor="text1" w:themeTint="F2"/>
          <w:sz w:val="24"/>
          <w:szCs w:val="24"/>
        </w:rPr>
        <w:t xml:space="preserve">walking transect. </w:t>
      </w:r>
      <w:r w:rsidR="00CF40B3" w:rsidRPr="00E42DCB">
        <w:rPr>
          <w:rFonts w:ascii="Times New Roman" w:eastAsia="Times New Roman" w:hAnsi="Times New Roman" w:cs="Times New Roman"/>
          <w:color w:val="0D0D0D" w:themeColor="text1" w:themeTint="F2"/>
          <w:sz w:val="24"/>
          <w:szCs w:val="24"/>
        </w:rPr>
        <w:t>Each 5</w:t>
      </w:r>
      <w:r w:rsidR="00CF40B3">
        <w:rPr>
          <w:rFonts w:ascii="Times New Roman" w:eastAsia="Times New Roman" w:hAnsi="Times New Roman" w:cs="Times New Roman"/>
          <w:color w:val="0D0D0D" w:themeColor="text1" w:themeTint="F2"/>
          <w:sz w:val="24"/>
          <w:szCs w:val="24"/>
        </w:rPr>
        <w:t xml:space="preserve"> </w:t>
      </w:r>
      <w:r w:rsidR="00CF40B3" w:rsidRPr="00E42DCB">
        <w:rPr>
          <w:rFonts w:ascii="Times New Roman" w:eastAsia="Times New Roman" w:hAnsi="Times New Roman" w:cs="Times New Roman"/>
          <w:color w:val="0D0D0D" w:themeColor="text1" w:themeTint="F2"/>
          <w:sz w:val="24"/>
          <w:szCs w:val="24"/>
        </w:rPr>
        <w:t xml:space="preserve">m interval was sampled for 1 minute to ensure even sampling. </w:t>
      </w:r>
      <w:r w:rsidR="00C605B5" w:rsidRPr="00E42DCB">
        <w:rPr>
          <w:rFonts w:ascii="Times New Roman" w:eastAsia="Times New Roman" w:hAnsi="Times New Roman" w:cs="Times New Roman"/>
          <w:color w:val="0D0D0D" w:themeColor="text1" w:themeTint="F2"/>
          <w:sz w:val="24"/>
          <w:szCs w:val="24"/>
        </w:rPr>
        <w:t>This resulted in a total of 20 minutes of sampling per transect. Once the first side of a transect was sampled</w:t>
      </w:r>
      <w:r w:rsidR="00EE14FD">
        <w:rPr>
          <w:rFonts w:ascii="Times New Roman" w:eastAsia="Times New Roman" w:hAnsi="Times New Roman" w:cs="Times New Roman"/>
          <w:color w:val="0D0D0D" w:themeColor="text1" w:themeTint="F2"/>
          <w:sz w:val="24"/>
          <w:szCs w:val="24"/>
        </w:rPr>
        <w:t xml:space="preserve"> </w:t>
      </w:r>
      <w:r w:rsidR="00C605B5" w:rsidRPr="00E42DCB">
        <w:rPr>
          <w:rFonts w:ascii="Times New Roman" w:eastAsia="Times New Roman" w:hAnsi="Times New Roman" w:cs="Times New Roman"/>
          <w:color w:val="0D0D0D" w:themeColor="text1" w:themeTint="F2"/>
          <w:sz w:val="24"/>
          <w:szCs w:val="24"/>
        </w:rPr>
        <w:t xml:space="preserve">we placed the bees caught into a gallon Ziplock bag and placed samples on dry ice. We repeated the process for the opposite side of the </w:t>
      </w:r>
      <w:proofErr w:type="gramStart"/>
      <w:r w:rsidR="00C605B5" w:rsidRPr="00E42DCB">
        <w:rPr>
          <w:rFonts w:ascii="Times New Roman" w:eastAsia="Times New Roman" w:hAnsi="Times New Roman" w:cs="Times New Roman"/>
          <w:color w:val="0D0D0D" w:themeColor="text1" w:themeTint="F2"/>
          <w:sz w:val="24"/>
          <w:szCs w:val="24"/>
        </w:rPr>
        <w:t>transect</w:t>
      </w:r>
      <w:proofErr w:type="gramEnd"/>
      <w:r w:rsidR="00382843">
        <w:rPr>
          <w:rFonts w:ascii="Times New Roman" w:eastAsia="Times New Roman" w:hAnsi="Times New Roman" w:cs="Times New Roman"/>
          <w:color w:val="0D0D0D" w:themeColor="text1" w:themeTint="F2"/>
          <w:sz w:val="24"/>
          <w:szCs w:val="24"/>
        </w:rPr>
        <w:t xml:space="preserve">. </w:t>
      </w:r>
      <w:r w:rsidR="00C605B5" w:rsidRPr="00E42DCB">
        <w:rPr>
          <w:rFonts w:ascii="Times New Roman" w:eastAsia="Times New Roman" w:hAnsi="Times New Roman" w:cs="Times New Roman"/>
          <w:color w:val="0D0D0D" w:themeColor="text1" w:themeTint="F2"/>
          <w:sz w:val="24"/>
          <w:szCs w:val="24"/>
        </w:rPr>
        <w:t xml:space="preserve">Bee samples were stored at -20°C </w:t>
      </w:r>
      <w:r w:rsidR="00C605B5" w:rsidRPr="00E42DCB">
        <w:rPr>
          <w:rFonts w:ascii="Times New Roman" w:eastAsia="Times New Roman" w:hAnsi="Times New Roman" w:cs="Times New Roman"/>
          <w:color w:val="0D0D0D" w:themeColor="text1" w:themeTint="F2"/>
          <w:sz w:val="24"/>
          <w:szCs w:val="24"/>
        </w:rPr>
        <w:lastRenderedPageBreak/>
        <w:t xml:space="preserve">and identified to genus using the Michener 2007 bee genera key and The Bee Genera of Eastern Canada key (Michener 2007; Packer et al. 2007). </w:t>
      </w:r>
    </w:p>
    <w:p w14:paraId="32D51F5B" w14:textId="77777777" w:rsidR="00C605B5" w:rsidRPr="00E42DCB" w:rsidRDefault="00C605B5" w:rsidP="0015063E">
      <w:pPr>
        <w:spacing w:after="0" w:line="480" w:lineRule="auto"/>
        <w:contextualSpacing/>
        <w:rPr>
          <w:rFonts w:ascii="Times New Roman" w:eastAsia="Times New Roman" w:hAnsi="Times New Roman" w:cs="Times New Roman"/>
          <w:color w:val="0D0D0D" w:themeColor="text1" w:themeTint="F2"/>
          <w:sz w:val="24"/>
          <w:szCs w:val="24"/>
        </w:rPr>
      </w:pPr>
    </w:p>
    <w:p w14:paraId="3520A7EC" w14:textId="77777777" w:rsidR="00C605B5" w:rsidRPr="0015063E" w:rsidRDefault="00C605B5" w:rsidP="0015063E">
      <w:pPr>
        <w:spacing w:after="0" w:line="480" w:lineRule="auto"/>
        <w:rPr>
          <w:rFonts w:ascii="Times New Roman" w:eastAsia="Times New Roman" w:hAnsi="Times New Roman" w:cs="Times New Roman"/>
          <w:b/>
          <w:bCs/>
          <w:i/>
          <w:iCs/>
          <w:color w:val="0D0D0D" w:themeColor="text1" w:themeTint="F2"/>
          <w:sz w:val="24"/>
          <w:szCs w:val="24"/>
        </w:rPr>
      </w:pPr>
      <w:r w:rsidRPr="0015063E">
        <w:rPr>
          <w:rFonts w:ascii="Times New Roman" w:eastAsia="Times New Roman" w:hAnsi="Times New Roman" w:cs="Times New Roman"/>
          <w:b/>
          <w:bCs/>
          <w:i/>
          <w:iCs/>
          <w:color w:val="0D0D0D" w:themeColor="text1" w:themeTint="F2"/>
          <w:sz w:val="24"/>
          <w:szCs w:val="24"/>
        </w:rPr>
        <w:t>Plant Biodiversity Survey</w:t>
      </w:r>
    </w:p>
    <w:p w14:paraId="40D6D59C" w14:textId="014DFD8B" w:rsidR="00C605B5" w:rsidRPr="00E42DCB" w:rsidRDefault="00C605B5" w:rsidP="0015063E">
      <w:pPr>
        <w:spacing w:after="0" w:line="480" w:lineRule="auto"/>
        <w:rPr>
          <w:rFonts w:ascii="Times New Roman" w:eastAsia="Times New Roman" w:hAnsi="Times New Roman" w:cs="Times New Roman"/>
          <w:color w:val="0D0D0D" w:themeColor="text1" w:themeTint="F2"/>
          <w:sz w:val="24"/>
          <w:szCs w:val="24"/>
        </w:rPr>
      </w:pPr>
      <w:commentRangeStart w:id="5"/>
      <w:commentRangeStart w:id="6"/>
      <w:r w:rsidRPr="00E42DCB">
        <w:rPr>
          <w:rFonts w:ascii="Times New Roman" w:eastAsia="Times New Roman" w:hAnsi="Times New Roman" w:cs="Times New Roman"/>
          <w:color w:val="0D0D0D" w:themeColor="text1" w:themeTint="F2"/>
          <w:sz w:val="24"/>
          <w:szCs w:val="24"/>
        </w:rPr>
        <w:t>We conducted plant biodiversity surveys</w:t>
      </w:r>
      <w:commentRangeEnd w:id="5"/>
      <w:r w:rsidR="00F27C01">
        <w:rPr>
          <w:rStyle w:val="CommentReference"/>
        </w:rPr>
        <w:commentReference w:id="5"/>
      </w:r>
      <w:commentRangeEnd w:id="6"/>
      <w:r w:rsidR="00A5761C">
        <w:rPr>
          <w:rStyle w:val="CommentReference"/>
        </w:rPr>
        <w:commentReference w:id="6"/>
      </w:r>
      <w:r w:rsidRPr="00E42DCB">
        <w:rPr>
          <w:rFonts w:ascii="Times New Roman" w:eastAsia="Times New Roman" w:hAnsi="Times New Roman" w:cs="Times New Roman"/>
          <w:color w:val="0D0D0D" w:themeColor="text1" w:themeTint="F2"/>
          <w:sz w:val="24"/>
          <w:szCs w:val="24"/>
        </w:rPr>
        <w:t xml:space="preserve"> for each site during each of the three sampling periods. At each site, </w:t>
      </w:r>
      <w:r w:rsidR="00F27C01">
        <w:rPr>
          <w:rFonts w:ascii="Times New Roman" w:eastAsia="Times New Roman" w:hAnsi="Times New Roman" w:cs="Times New Roman"/>
          <w:color w:val="0D0D0D" w:themeColor="text1" w:themeTint="F2"/>
          <w:sz w:val="24"/>
          <w:szCs w:val="24"/>
        </w:rPr>
        <w:t xml:space="preserve">the same transects as the bee surveys were used. </w:t>
      </w:r>
      <w:r w:rsidR="005F5AB8">
        <w:rPr>
          <w:rFonts w:ascii="Times New Roman" w:eastAsia="Times New Roman" w:hAnsi="Times New Roman" w:cs="Times New Roman"/>
          <w:color w:val="0D0D0D" w:themeColor="text1" w:themeTint="F2"/>
          <w:sz w:val="24"/>
          <w:szCs w:val="24"/>
        </w:rPr>
        <w:t xml:space="preserve">Plant surveys were typically conducted on the same days as bee sampling, </w:t>
      </w:r>
      <w:r w:rsidR="00382843">
        <w:rPr>
          <w:rFonts w:ascii="Times New Roman" w:eastAsia="Times New Roman" w:hAnsi="Times New Roman" w:cs="Times New Roman"/>
          <w:color w:val="0D0D0D" w:themeColor="text1" w:themeTint="F2"/>
          <w:sz w:val="24"/>
          <w:szCs w:val="24"/>
        </w:rPr>
        <w:t>but if not the same day,</w:t>
      </w:r>
      <w:r w:rsidR="005F5AB8">
        <w:rPr>
          <w:rFonts w:ascii="Times New Roman" w:eastAsia="Times New Roman" w:hAnsi="Times New Roman" w:cs="Times New Roman"/>
          <w:color w:val="0D0D0D" w:themeColor="text1" w:themeTint="F2"/>
          <w:sz w:val="24"/>
          <w:szCs w:val="24"/>
        </w:rPr>
        <w:t xml:space="preserve"> plant surveys were always done within a week of bee sampling. </w:t>
      </w:r>
      <w:r w:rsidR="00F27C01">
        <w:rPr>
          <w:rFonts w:ascii="Times New Roman" w:eastAsia="Times New Roman" w:hAnsi="Times New Roman" w:cs="Times New Roman"/>
          <w:color w:val="0D0D0D" w:themeColor="text1" w:themeTint="F2"/>
          <w:sz w:val="24"/>
          <w:szCs w:val="24"/>
        </w:rPr>
        <w:t>W</w:t>
      </w:r>
      <w:r w:rsidRPr="00E42DCB">
        <w:rPr>
          <w:rFonts w:ascii="Times New Roman" w:eastAsia="Times New Roman" w:hAnsi="Times New Roman" w:cs="Times New Roman"/>
          <w:color w:val="0D0D0D" w:themeColor="text1" w:themeTint="F2"/>
          <w:sz w:val="24"/>
          <w:szCs w:val="24"/>
        </w:rPr>
        <w:t>e placed a 1m</w:t>
      </w:r>
      <w:r w:rsidRPr="00E42DCB">
        <w:rPr>
          <w:rFonts w:ascii="Times New Roman" w:eastAsia="Times New Roman" w:hAnsi="Times New Roman" w:cs="Times New Roman"/>
          <w:color w:val="0D0D0D" w:themeColor="text1" w:themeTint="F2"/>
          <w:sz w:val="24"/>
          <w:szCs w:val="24"/>
          <w:vertAlign w:val="superscript"/>
        </w:rPr>
        <w:t>2</w:t>
      </w:r>
      <w:r w:rsidRPr="00E42DCB">
        <w:rPr>
          <w:rFonts w:ascii="Times New Roman" w:eastAsia="Times New Roman" w:hAnsi="Times New Roman" w:cs="Times New Roman"/>
          <w:color w:val="0D0D0D" w:themeColor="text1" w:themeTint="F2"/>
          <w:sz w:val="24"/>
          <w:szCs w:val="24"/>
        </w:rPr>
        <w:t xml:space="preserve"> quadrat at the same meter marker within each transect. Placement was changed between periods to avoid re-sampling the same flowers. We recorded all plants in </w:t>
      </w:r>
      <w:r w:rsidR="00EA1652">
        <w:rPr>
          <w:rFonts w:ascii="Times New Roman" w:eastAsia="Times New Roman" w:hAnsi="Times New Roman" w:cs="Times New Roman"/>
          <w:color w:val="0D0D0D" w:themeColor="text1" w:themeTint="F2"/>
          <w:sz w:val="24"/>
          <w:szCs w:val="24"/>
        </w:rPr>
        <w:t>bloom</w:t>
      </w:r>
      <w:r w:rsidR="00EA1652" w:rsidRPr="00E42DCB">
        <w:rPr>
          <w:rFonts w:ascii="Times New Roman" w:eastAsia="Times New Roman" w:hAnsi="Times New Roman" w:cs="Times New Roman"/>
          <w:color w:val="0D0D0D" w:themeColor="text1" w:themeTint="F2"/>
          <w:sz w:val="24"/>
          <w:szCs w:val="24"/>
        </w:rPr>
        <w:t xml:space="preserve"> </w:t>
      </w:r>
      <w:r w:rsidRPr="00E42DCB">
        <w:rPr>
          <w:rFonts w:ascii="Times New Roman" w:eastAsia="Times New Roman" w:hAnsi="Times New Roman" w:cs="Times New Roman"/>
          <w:color w:val="0D0D0D" w:themeColor="text1" w:themeTint="F2"/>
          <w:sz w:val="24"/>
          <w:szCs w:val="24"/>
        </w:rPr>
        <w:t xml:space="preserve">within each </w:t>
      </w:r>
      <w:r w:rsidR="001918FA" w:rsidRPr="00E42DCB">
        <w:rPr>
          <w:rFonts w:ascii="Times New Roman" w:eastAsia="Times New Roman" w:hAnsi="Times New Roman" w:cs="Times New Roman"/>
          <w:color w:val="0D0D0D" w:themeColor="text1" w:themeTint="F2"/>
          <w:sz w:val="24"/>
          <w:szCs w:val="24"/>
        </w:rPr>
        <w:t>quadra</w:t>
      </w:r>
      <w:r w:rsidR="001918FA">
        <w:rPr>
          <w:rFonts w:ascii="Times New Roman" w:eastAsia="Times New Roman" w:hAnsi="Times New Roman" w:cs="Times New Roman"/>
          <w:color w:val="0D0D0D" w:themeColor="text1" w:themeTint="F2"/>
          <w:sz w:val="24"/>
          <w:szCs w:val="24"/>
        </w:rPr>
        <w:t>t</w:t>
      </w:r>
      <w:r w:rsidRPr="00E42DCB">
        <w:rPr>
          <w:rFonts w:ascii="Times New Roman" w:eastAsia="Times New Roman" w:hAnsi="Times New Roman" w:cs="Times New Roman"/>
          <w:color w:val="0D0D0D" w:themeColor="text1" w:themeTint="F2"/>
          <w:sz w:val="24"/>
          <w:szCs w:val="24"/>
        </w:rPr>
        <w:t xml:space="preserve">. Unknown plant species were identified using </w:t>
      </w:r>
      <w:proofErr w:type="spellStart"/>
      <w:r w:rsidRPr="00E42DCB">
        <w:rPr>
          <w:rFonts w:ascii="Times New Roman" w:eastAsia="Times New Roman" w:hAnsi="Times New Roman" w:cs="Times New Roman"/>
          <w:i/>
          <w:iCs/>
          <w:color w:val="0D0D0D" w:themeColor="text1" w:themeTint="F2"/>
          <w:sz w:val="24"/>
          <w:szCs w:val="24"/>
        </w:rPr>
        <w:t>iNaturalist</w:t>
      </w:r>
      <w:proofErr w:type="spellEnd"/>
      <w:r w:rsidRPr="00E42DCB">
        <w:rPr>
          <w:rFonts w:ascii="Times New Roman" w:eastAsia="Times New Roman" w:hAnsi="Times New Roman" w:cs="Times New Roman"/>
          <w:i/>
          <w:iCs/>
          <w:color w:val="0D0D0D" w:themeColor="text1" w:themeTint="F2"/>
          <w:sz w:val="24"/>
          <w:szCs w:val="24"/>
        </w:rPr>
        <w:t xml:space="preserve"> </w:t>
      </w:r>
      <w:r w:rsidRPr="00E42DCB">
        <w:rPr>
          <w:rFonts w:ascii="Times New Roman" w:eastAsia="Times New Roman" w:hAnsi="Times New Roman" w:cs="Times New Roman"/>
          <w:color w:val="0D0D0D" w:themeColor="text1" w:themeTint="F2"/>
          <w:sz w:val="24"/>
          <w:szCs w:val="24"/>
        </w:rPr>
        <w:t>(3.2.6) (</w:t>
      </w:r>
      <w:proofErr w:type="spellStart"/>
      <w:r w:rsidRPr="00E42DCB">
        <w:rPr>
          <w:rFonts w:ascii="Times New Roman" w:eastAsia="Times New Roman" w:hAnsi="Times New Roman" w:cs="Times New Roman"/>
          <w:color w:val="0D0D0D" w:themeColor="text1" w:themeTint="F2"/>
          <w:sz w:val="24"/>
          <w:szCs w:val="24"/>
        </w:rPr>
        <w:t>iNaturalist</w:t>
      </w:r>
      <w:proofErr w:type="spellEnd"/>
      <w:r w:rsidRPr="00E42DCB">
        <w:rPr>
          <w:rFonts w:ascii="Times New Roman" w:eastAsia="Times New Roman" w:hAnsi="Times New Roman" w:cs="Times New Roman"/>
          <w:color w:val="0D0D0D" w:themeColor="text1" w:themeTint="F2"/>
          <w:sz w:val="24"/>
          <w:szCs w:val="24"/>
        </w:rPr>
        <w:t xml:space="preserve"> 2022). For plants requiring further identification, samples were collected and later pressed for identification using Washington State University herbarium resources.</w:t>
      </w:r>
    </w:p>
    <w:p w14:paraId="0CCDA973" w14:textId="77777777" w:rsidR="00C605B5" w:rsidRPr="00E42DCB" w:rsidRDefault="00C605B5" w:rsidP="0015063E">
      <w:pPr>
        <w:spacing w:after="0" w:line="480" w:lineRule="auto"/>
        <w:ind w:firstLine="720"/>
        <w:rPr>
          <w:rFonts w:ascii="Times New Roman" w:eastAsia="Times New Roman" w:hAnsi="Times New Roman" w:cs="Times New Roman"/>
          <w:color w:val="0D0D0D" w:themeColor="text1" w:themeTint="F2"/>
          <w:sz w:val="24"/>
          <w:szCs w:val="24"/>
        </w:rPr>
      </w:pPr>
    </w:p>
    <w:p w14:paraId="48EA6A35" w14:textId="77777777"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Measuring Landscape Context</w:t>
      </w:r>
    </w:p>
    <w:p w14:paraId="63F94D64" w14:textId="5AFF5590"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Background landscape context was evaluated using USGA Cropland Data Layers (CDL) from 2022 (USDA National Agricultural Statistics Service 2022). Landscape types were placed into 10 categories: </w:t>
      </w:r>
      <w:r w:rsidRPr="00E42DCB">
        <w:rPr>
          <w:rFonts w:ascii="Times New Roman" w:hAnsi="Times New Roman" w:cs="Times New Roman"/>
          <w:i/>
          <w:iCs/>
          <w:color w:val="0D0D0D" w:themeColor="text1" w:themeTint="F2"/>
          <w:sz w:val="24"/>
          <w:szCs w:val="24"/>
        </w:rPr>
        <w:t>Non-flowering Agriculture, Barren, Development, Tree Fruit Crops, Forest and Tree Crops, Wetland/Open Water, Pasture, Canola,</w:t>
      </w:r>
      <w:r w:rsidRPr="00E42DCB">
        <w:rPr>
          <w:rFonts w:ascii="Times New Roman" w:hAnsi="Times New Roman" w:cs="Times New Roman"/>
          <w:color w:val="0D0D0D" w:themeColor="text1" w:themeTint="F2"/>
          <w:sz w:val="24"/>
          <w:szCs w:val="24"/>
        </w:rPr>
        <w:t xml:space="preserve"> and </w:t>
      </w:r>
      <w:r w:rsidRPr="00E42DCB">
        <w:rPr>
          <w:rFonts w:ascii="Times New Roman" w:hAnsi="Times New Roman" w:cs="Times New Roman"/>
          <w:i/>
          <w:iCs/>
          <w:color w:val="0D0D0D" w:themeColor="text1" w:themeTint="F2"/>
          <w:sz w:val="24"/>
          <w:szCs w:val="24"/>
        </w:rPr>
        <w:t>Other Flowering Agriculture</w:t>
      </w:r>
      <w:r w:rsidRPr="00E42DCB">
        <w:rPr>
          <w:rFonts w:ascii="Times New Roman" w:hAnsi="Times New Roman" w:cs="Times New Roman"/>
          <w:color w:val="0D0D0D" w:themeColor="text1" w:themeTint="F2"/>
          <w:sz w:val="24"/>
          <w:szCs w:val="24"/>
        </w:rPr>
        <w:t xml:space="preserve">. </w:t>
      </w:r>
      <w:r w:rsidR="00DC078E">
        <w:rPr>
          <w:rFonts w:ascii="Times New Roman" w:hAnsi="Times New Roman" w:cs="Times New Roman"/>
          <w:color w:val="0D0D0D" w:themeColor="text1" w:themeTint="F2"/>
          <w:sz w:val="24"/>
          <w:szCs w:val="24"/>
        </w:rPr>
        <w:t>We</w:t>
      </w:r>
      <w:r w:rsidRPr="00E42DCB">
        <w:rPr>
          <w:rFonts w:ascii="Times New Roman" w:hAnsi="Times New Roman" w:cs="Times New Roman"/>
          <w:color w:val="0D0D0D" w:themeColor="text1" w:themeTint="F2"/>
          <w:sz w:val="24"/>
          <w:szCs w:val="24"/>
        </w:rPr>
        <w:t xml:space="preserve"> calculated the percentage of each of the 10 landscape categories within a 2</w:t>
      </w:r>
      <w:r w:rsidR="00A66B54">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km buffer using R (3.6.1) (R Core Team 2021). </w:t>
      </w:r>
    </w:p>
    <w:p w14:paraId="6E1AE2DF" w14:textId="376A3382" w:rsidR="00C605B5" w:rsidRPr="00E42DCB" w:rsidRDefault="00C605B5" w:rsidP="0015063E">
      <w:pPr>
        <w:spacing w:after="0" w:line="480" w:lineRule="auto"/>
        <w:ind w:firstLine="72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To account for inconsistencies in CDL detection of canola, canola landscape coverage was manually assessed. </w:t>
      </w:r>
      <w:r w:rsidR="00DC078E">
        <w:rPr>
          <w:rFonts w:ascii="Times New Roman" w:hAnsi="Times New Roman" w:cs="Times New Roman"/>
          <w:color w:val="0D0D0D" w:themeColor="text1" w:themeTint="F2"/>
          <w:sz w:val="24"/>
          <w:szCs w:val="24"/>
        </w:rPr>
        <w:t>We</w:t>
      </w:r>
      <w:r w:rsidRPr="00E42DCB">
        <w:rPr>
          <w:rFonts w:ascii="Times New Roman" w:hAnsi="Times New Roman" w:cs="Times New Roman"/>
          <w:color w:val="0D0D0D" w:themeColor="text1" w:themeTint="F2"/>
          <w:sz w:val="24"/>
          <w:szCs w:val="24"/>
        </w:rPr>
        <w:t xml:space="preserve"> visually identified and defined canola fields within proximity of field </w:t>
      </w:r>
      <w:r w:rsidRPr="00E42DCB">
        <w:rPr>
          <w:rFonts w:ascii="Times New Roman" w:hAnsi="Times New Roman" w:cs="Times New Roman"/>
          <w:color w:val="0D0D0D" w:themeColor="text1" w:themeTint="F2"/>
          <w:sz w:val="24"/>
          <w:szCs w:val="24"/>
        </w:rPr>
        <w:lastRenderedPageBreak/>
        <w:t xml:space="preserve">sites using 2022 </w:t>
      </w:r>
      <w:proofErr w:type="spellStart"/>
      <w:r w:rsidRPr="00E42DCB">
        <w:rPr>
          <w:rFonts w:ascii="Times New Roman" w:hAnsi="Times New Roman" w:cs="Times New Roman"/>
          <w:i/>
          <w:iCs/>
          <w:color w:val="0D0D0D" w:themeColor="text1" w:themeTint="F2"/>
          <w:sz w:val="24"/>
          <w:szCs w:val="24"/>
        </w:rPr>
        <w:t>LandSAT</w:t>
      </w:r>
      <w:proofErr w:type="spellEnd"/>
      <w:r w:rsidRPr="00E42DCB">
        <w:rPr>
          <w:rFonts w:ascii="Times New Roman" w:hAnsi="Times New Roman" w:cs="Times New Roman"/>
          <w:color w:val="0D0D0D" w:themeColor="text1" w:themeTint="F2"/>
          <w:sz w:val="24"/>
          <w:szCs w:val="24"/>
        </w:rPr>
        <w:t xml:space="preserve"> imagery accessed through </w:t>
      </w:r>
      <w:r w:rsidRPr="00E42DCB">
        <w:rPr>
          <w:rFonts w:ascii="Times New Roman" w:hAnsi="Times New Roman" w:cs="Times New Roman"/>
          <w:i/>
          <w:iCs/>
          <w:color w:val="0D0D0D" w:themeColor="text1" w:themeTint="F2"/>
          <w:sz w:val="24"/>
          <w:szCs w:val="24"/>
        </w:rPr>
        <w:t>Google Earth Engine</w:t>
      </w:r>
      <w:r w:rsidRPr="00E42DCB">
        <w:rPr>
          <w:rFonts w:ascii="Times New Roman" w:hAnsi="Times New Roman" w:cs="Times New Roman"/>
          <w:color w:val="0D0D0D" w:themeColor="text1" w:themeTint="F2"/>
          <w:sz w:val="24"/>
          <w:szCs w:val="24"/>
        </w:rPr>
        <w:t xml:space="preserve"> (U.S. Geological Survey 2022; Gorelick et al. 2017). Shapefiles defining canola field edges were manually created using </w:t>
      </w:r>
      <w:r w:rsidRPr="00E42DCB">
        <w:rPr>
          <w:rFonts w:ascii="Times New Roman" w:hAnsi="Times New Roman" w:cs="Times New Roman"/>
          <w:i/>
          <w:iCs/>
          <w:color w:val="0D0D0D" w:themeColor="text1" w:themeTint="F2"/>
          <w:sz w:val="24"/>
          <w:szCs w:val="24"/>
        </w:rPr>
        <w:t>Google Earth Engine</w:t>
      </w:r>
      <w:r w:rsidRPr="00E42DCB">
        <w:rPr>
          <w:rFonts w:ascii="Times New Roman" w:hAnsi="Times New Roman" w:cs="Times New Roman"/>
          <w:color w:val="0D0D0D" w:themeColor="text1" w:themeTint="F2"/>
          <w:sz w:val="24"/>
          <w:szCs w:val="24"/>
        </w:rPr>
        <w:t xml:space="preserve"> (Gorelick et al. 2017). These were imported to </w:t>
      </w:r>
      <w:r w:rsidRPr="00E42DCB">
        <w:rPr>
          <w:rFonts w:ascii="Times New Roman" w:hAnsi="Times New Roman" w:cs="Times New Roman"/>
          <w:i/>
          <w:iCs/>
          <w:color w:val="0D0D0D" w:themeColor="text1" w:themeTint="F2"/>
          <w:sz w:val="24"/>
          <w:szCs w:val="24"/>
        </w:rPr>
        <w:t>QGIS</w:t>
      </w:r>
      <w:r w:rsidRPr="00E42DCB">
        <w:rPr>
          <w:rFonts w:ascii="Times New Roman" w:hAnsi="Times New Roman" w:cs="Times New Roman"/>
          <w:color w:val="0D0D0D" w:themeColor="text1" w:themeTint="F2"/>
          <w:sz w:val="24"/>
          <w:szCs w:val="24"/>
        </w:rPr>
        <w:t xml:space="preserve"> (3.22.2), where </w:t>
      </w:r>
      <w:r w:rsidR="00DC078E">
        <w:rPr>
          <w:rFonts w:ascii="Times New Roman" w:hAnsi="Times New Roman" w:cs="Times New Roman"/>
          <w:color w:val="0D0D0D" w:themeColor="text1" w:themeTint="F2"/>
          <w:sz w:val="24"/>
          <w:szCs w:val="24"/>
        </w:rPr>
        <w:t>we</w:t>
      </w:r>
      <w:r w:rsidRPr="00E42DCB">
        <w:rPr>
          <w:rFonts w:ascii="Times New Roman" w:hAnsi="Times New Roman" w:cs="Times New Roman"/>
          <w:color w:val="0D0D0D" w:themeColor="text1" w:themeTint="F2"/>
          <w:sz w:val="24"/>
          <w:szCs w:val="24"/>
        </w:rPr>
        <w:t xml:space="preserve"> calculated the percentage of canola fields within a 500</w:t>
      </w:r>
      <w:r w:rsidR="00DC078E">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m, 1</w:t>
      </w:r>
      <w:r w:rsidR="00DC078E">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and 2</w:t>
      </w:r>
      <w:r w:rsidR="00DC078E">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km buffer of each site as well as the distance from the center point of each site to the nearest canola field edge (QGIS.org 2022). For analyses requiring canola percentage data, </w:t>
      </w:r>
      <w:proofErr w:type="spellStart"/>
      <w:r w:rsidRPr="00E42DCB">
        <w:rPr>
          <w:rFonts w:ascii="Times New Roman" w:hAnsi="Times New Roman" w:cs="Times New Roman"/>
          <w:i/>
          <w:iCs/>
          <w:color w:val="0D0D0D" w:themeColor="text1" w:themeTint="F2"/>
          <w:sz w:val="24"/>
          <w:szCs w:val="24"/>
        </w:rPr>
        <w:t>LandSAT</w:t>
      </w:r>
      <w:proofErr w:type="spellEnd"/>
      <w:r w:rsidRPr="00E42DCB">
        <w:rPr>
          <w:rFonts w:ascii="Times New Roman" w:hAnsi="Times New Roman" w:cs="Times New Roman"/>
          <w:color w:val="0D0D0D" w:themeColor="text1" w:themeTint="F2"/>
          <w:sz w:val="24"/>
          <w:szCs w:val="24"/>
        </w:rPr>
        <w:t xml:space="preserve"> imagery-derived data was used rather than the CDL </w:t>
      </w:r>
      <w:r w:rsidRPr="00E42DCB">
        <w:rPr>
          <w:rFonts w:ascii="Times New Roman" w:hAnsi="Times New Roman" w:cs="Times New Roman"/>
          <w:i/>
          <w:iCs/>
          <w:color w:val="0D0D0D" w:themeColor="text1" w:themeTint="F2"/>
          <w:sz w:val="24"/>
          <w:szCs w:val="24"/>
        </w:rPr>
        <w:t>Canola</w:t>
      </w:r>
      <w:r w:rsidRPr="00E42DCB">
        <w:rPr>
          <w:rFonts w:ascii="Times New Roman" w:hAnsi="Times New Roman" w:cs="Times New Roman"/>
          <w:color w:val="0D0D0D" w:themeColor="text1" w:themeTint="F2"/>
          <w:sz w:val="24"/>
          <w:szCs w:val="24"/>
        </w:rPr>
        <w:t xml:space="preserve"> landscape category data.</w:t>
      </w:r>
    </w:p>
    <w:p w14:paraId="13BDB3C0" w14:textId="77777777" w:rsidR="0015063E" w:rsidRDefault="0015063E" w:rsidP="0015063E">
      <w:pPr>
        <w:spacing w:after="0" w:line="480" w:lineRule="auto"/>
        <w:rPr>
          <w:rFonts w:ascii="Times New Roman" w:hAnsi="Times New Roman" w:cs="Times New Roman"/>
          <w:i/>
          <w:iCs/>
          <w:color w:val="0D0D0D" w:themeColor="text1" w:themeTint="F2"/>
          <w:sz w:val="24"/>
          <w:szCs w:val="24"/>
        </w:rPr>
      </w:pPr>
    </w:p>
    <w:p w14:paraId="187E7448" w14:textId="116967BF"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 xml:space="preserve">Temporal stability </w:t>
      </w:r>
    </w:p>
    <w:p w14:paraId="4876DA29" w14:textId="34F6E8CE" w:rsidR="00DC078E" w:rsidRPr="00537651" w:rsidRDefault="00DC078E" w:rsidP="0015063E">
      <w:pPr>
        <w:spacing w:after="0" w:line="480" w:lineRule="auto"/>
        <w:rPr>
          <w:rFonts w:ascii="Times New Roman" w:eastAsiaTheme="minorEastAsia"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calculated </w:t>
      </w:r>
      <w:r w:rsidR="00C605B5">
        <w:rPr>
          <w:rFonts w:ascii="Times New Roman" w:hAnsi="Times New Roman" w:cs="Times New Roman"/>
          <w:color w:val="0D0D0D" w:themeColor="text1" w:themeTint="F2"/>
          <w:sz w:val="24"/>
          <w:szCs w:val="24"/>
        </w:rPr>
        <w:t>temporal stability</w:t>
      </w:r>
      <w:r w:rsidR="00C605B5" w:rsidRPr="00E42DCB">
        <w:rPr>
          <w:rFonts w:ascii="Times New Roman" w:hAnsi="Times New Roman" w:cs="Times New Roman"/>
          <w:color w:val="0D0D0D" w:themeColor="text1" w:themeTint="F2"/>
          <w:sz w:val="24"/>
          <w:szCs w:val="24"/>
        </w:rPr>
        <w:t xml:space="preserve"> as</w:t>
      </w:r>
      <w:r w:rsidR="00C605B5">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described in Tilman </w:t>
      </w:r>
      <w:r>
        <w:rPr>
          <w:rFonts w:ascii="Times New Roman" w:hAnsi="Times New Roman" w:cs="Times New Roman"/>
          <w:color w:val="0D0D0D" w:themeColor="text1" w:themeTint="F2"/>
          <w:sz w:val="24"/>
          <w:szCs w:val="24"/>
        </w:rPr>
        <w:t>(1</w:t>
      </w:r>
      <w:r w:rsidRPr="00E42DCB">
        <w:rPr>
          <w:rFonts w:ascii="Times New Roman" w:hAnsi="Times New Roman" w:cs="Times New Roman"/>
          <w:color w:val="0D0D0D" w:themeColor="text1" w:themeTint="F2"/>
          <w:sz w:val="24"/>
          <w:szCs w:val="24"/>
        </w:rPr>
        <w:t>999</w:t>
      </w:r>
      <w:r>
        <w:rPr>
          <w:rFonts w:ascii="Times New Roman" w:hAnsi="Times New Roman" w:cs="Times New Roman"/>
          <w:color w:val="0D0D0D" w:themeColor="text1" w:themeTint="F2"/>
          <w:sz w:val="24"/>
          <w:szCs w:val="24"/>
        </w:rPr>
        <w:t>):</w:t>
      </w:r>
    </w:p>
    <w:p w14:paraId="52BBFB91" w14:textId="4E58C374" w:rsidR="00DC078E" w:rsidRDefault="00C605B5" w:rsidP="0015063E">
      <w:pPr>
        <w:spacing w:after="0" w:line="480" w:lineRule="auto"/>
        <w:jc w:val="center"/>
        <w:rPr>
          <w:rFonts w:ascii="Times New Roman" w:hAnsi="Times New Roman" w:cs="Times New Roman"/>
          <w:color w:val="0D0D0D" w:themeColor="text1" w:themeTint="F2"/>
          <w:sz w:val="24"/>
          <w:szCs w:val="24"/>
        </w:rPr>
      </w:pPr>
      <m:oMathPara>
        <m:oMath>
          <m:r>
            <m:rPr>
              <m:sty m:val="p"/>
            </m:rPr>
            <w:rPr>
              <w:rFonts w:ascii="Cambria Math" w:hAnsi="Cambria Math" w:cs="Times New Roman"/>
              <w:color w:val="0D0D0D" w:themeColor="text1" w:themeTint="F2"/>
              <w:sz w:val="24"/>
              <w:szCs w:val="24"/>
            </w:rPr>
            <m:t xml:space="preserve">temporal stability = </m:t>
          </m:r>
          <m:f>
            <m:fPr>
              <m:ctrlPr>
                <w:rPr>
                  <w:rFonts w:ascii="Cambria Math" w:hAnsi="Cambria Math" w:cs="Times New Roman"/>
                  <w:i/>
                  <w:color w:val="0D0D0D" w:themeColor="text1" w:themeTint="F2"/>
                  <w:sz w:val="24"/>
                  <w:szCs w:val="24"/>
                </w:rPr>
              </m:ctrlPr>
            </m:fPr>
            <m:num>
              <m:r>
                <w:rPr>
                  <w:rFonts w:ascii="Cambria Math" w:hAnsi="Cambria Math" w:cs="Times New Roman"/>
                  <w:color w:val="0D0D0D" w:themeColor="text1" w:themeTint="F2"/>
                  <w:sz w:val="24"/>
                  <w:szCs w:val="24"/>
                </w:rPr>
                <m:t>μ abundance</m:t>
              </m:r>
            </m:num>
            <m:den>
              <m:r>
                <w:rPr>
                  <w:rFonts w:ascii="Cambria Math" w:hAnsi="Cambria Math" w:cs="Times New Roman"/>
                  <w:color w:val="0D0D0D" w:themeColor="text1" w:themeTint="F2"/>
                  <w:sz w:val="24"/>
                  <w:szCs w:val="24"/>
                </w:rPr>
                <m:t>temporal σ</m:t>
              </m:r>
            </m:den>
          </m:f>
        </m:oMath>
      </m:oMathPara>
    </w:p>
    <w:p w14:paraId="463FBDF4" w14:textId="1C62296F" w:rsidR="00C605B5"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 </w:t>
      </w:r>
      <w:r w:rsidR="00A06755">
        <w:rPr>
          <w:rFonts w:ascii="Times New Roman" w:hAnsi="Times New Roman" w:cs="Times New Roman"/>
          <w:color w:val="0D0D0D" w:themeColor="text1" w:themeTint="F2"/>
          <w:sz w:val="24"/>
          <w:szCs w:val="24"/>
        </w:rPr>
        <w:t>Calculations were done</w:t>
      </w:r>
      <w:r w:rsidRPr="00E42DCB">
        <w:rPr>
          <w:rFonts w:ascii="Times New Roman" w:hAnsi="Times New Roman" w:cs="Times New Roman"/>
          <w:color w:val="0D0D0D" w:themeColor="text1" w:themeTint="F2"/>
          <w:sz w:val="24"/>
          <w:szCs w:val="24"/>
        </w:rPr>
        <w:t xml:space="preserve"> in R (3.6.1) using the </w:t>
      </w:r>
      <w:proofErr w:type="spellStart"/>
      <w:r w:rsidRPr="00E42DCB">
        <w:rPr>
          <w:rFonts w:ascii="Times New Roman" w:hAnsi="Times New Roman" w:cs="Times New Roman"/>
          <w:i/>
          <w:iCs/>
          <w:color w:val="0D0D0D" w:themeColor="text1" w:themeTint="F2"/>
          <w:sz w:val="24"/>
          <w:szCs w:val="24"/>
        </w:rPr>
        <w:t>community_stability</w:t>
      </w:r>
      <w:proofErr w:type="spellEnd"/>
      <w:r w:rsidRPr="00E42DCB">
        <w:rPr>
          <w:rFonts w:ascii="Times New Roman" w:hAnsi="Times New Roman" w:cs="Times New Roman"/>
          <w:color w:val="0D0D0D" w:themeColor="text1" w:themeTint="F2"/>
          <w:sz w:val="24"/>
          <w:szCs w:val="24"/>
        </w:rPr>
        <w:t xml:space="preserve"> function in the</w:t>
      </w:r>
      <w:r w:rsidRPr="00E42DCB">
        <w:rPr>
          <w:rFonts w:ascii="Times New Roman" w:hAnsi="Times New Roman" w:cs="Times New Roman"/>
          <w:i/>
          <w:iCs/>
          <w:color w:val="0D0D0D" w:themeColor="text1" w:themeTint="F2"/>
          <w:sz w:val="24"/>
          <w:szCs w:val="24"/>
        </w:rPr>
        <w:t xml:space="preserve"> </w:t>
      </w:r>
      <w:proofErr w:type="spellStart"/>
      <w:r w:rsidRPr="00E42DCB">
        <w:rPr>
          <w:rFonts w:ascii="Times New Roman" w:hAnsi="Times New Roman" w:cs="Times New Roman"/>
          <w:i/>
          <w:iCs/>
          <w:color w:val="0D0D0D" w:themeColor="text1" w:themeTint="F2"/>
          <w:sz w:val="24"/>
          <w:szCs w:val="24"/>
        </w:rPr>
        <w:t>codyn</w:t>
      </w:r>
      <w:proofErr w:type="spellEnd"/>
      <w:r w:rsidRPr="00E42DCB">
        <w:rPr>
          <w:rFonts w:ascii="Times New Roman" w:hAnsi="Times New Roman" w:cs="Times New Roman"/>
          <w:color w:val="0D0D0D" w:themeColor="text1" w:themeTint="F2"/>
          <w:sz w:val="24"/>
          <w:szCs w:val="24"/>
        </w:rPr>
        <w:t xml:space="preserve"> package (R Core Team 2021; Hallett et al. 2020). </w:t>
      </w:r>
      <w:r w:rsidR="00537651">
        <w:rPr>
          <w:rFonts w:ascii="Times New Roman" w:hAnsi="Times New Roman" w:cs="Times New Roman"/>
          <w:color w:val="0D0D0D" w:themeColor="text1" w:themeTint="F2"/>
          <w:sz w:val="24"/>
          <w:szCs w:val="24"/>
        </w:rPr>
        <w:t xml:space="preserve">We </w:t>
      </w:r>
      <w:r w:rsidRPr="00E42DCB">
        <w:rPr>
          <w:rFonts w:ascii="Times New Roman" w:hAnsi="Times New Roman" w:cs="Times New Roman"/>
          <w:color w:val="0D0D0D" w:themeColor="text1" w:themeTint="F2"/>
          <w:sz w:val="24"/>
          <w:szCs w:val="24"/>
        </w:rPr>
        <w:t>calculated this metric for both bee and flowering plant communities by site.</w:t>
      </w:r>
    </w:p>
    <w:p w14:paraId="166724A4" w14:textId="77777777" w:rsidR="00C605B5" w:rsidRPr="00E42DCB" w:rsidRDefault="00C605B5" w:rsidP="0015063E">
      <w:pPr>
        <w:spacing w:after="0" w:line="480" w:lineRule="auto"/>
        <w:rPr>
          <w:rFonts w:ascii="Times New Roman" w:hAnsi="Times New Roman" w:cs="Times New Roman"/>
          <w:color w:val="0D0D0D" w:themeColor="text1" w:themeTint="F2"/>
          <w:sz w:val="24"/>
          <w:szCs w:val="24"/>
        </w:rPr>
      </w:pPr>
    </w:p>
    <w:p w14:paraId="0DF569BE" w14:textId="77777777"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 xml:space="preserve">Percentage Dissimilarity Index </w:t>
      </w:r>
    </w:p>
    <w:p w14:paraId="581A05E1" w14:textId="46869375" w:rsidR="00A66B54" w:rsidRPr="006E1851" w:rsidRDefault="00C605B5" w:rsidP="0015063E">
      <w:pPr>
        <w:spacing w:after="0" w:line="480" w:lineRule="auto"/>
        <w:rPr>
          <w:rFonts w:ascii="Times New Roman" w:eastAsiaTheme="minorEastAsia"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Percentage Dissimilarity Index (PDI) was calculated using </w:t>
      </w:r>
      <w:r w:rsidRPr="00E42DCB">
        <w:rPr>
          <w:rFonts w:ascii="Times New Roman" w:hAnsi="Times New Roman" w:cs="Times New Roman"/>
          <w:i/>
          <w:iCs/>
          <w:color w:val="0D0D0D" w:themeColor="text1" w:themeTint="F2"/>
          <w:sz w:val="24"/>
          <w:szCs w:val="24"/>
        </w:rPr>
        <w:t>Microsoft Excel</w:t>
      </w:r>
      <w:r w:rsidRPr="00E42DCB">
        <w:rPr>
          <w:rFonts w:ascii="Times New Roman" w:hAnsi="Times New Roman" w:cs="Times New Roman"/>
          <w:color w:val="0D0D0D" w:themeColor="text1" w:themeTint="F2"/>
          <w:sz w:val="24"/>
          <w:szCs w:val="24"/>
        </w:rPr>
        <w:t xml:space="preserve"> </w:t>
      </w:r>
      <w:r w:rsidR="00A66B54">
        <w:rPr>
          <w:rFonts w:ascii="Times New Roman" w:hAnsi="Times New Roman" w:cs="Times New Roman"/>
          <w:color w:val="0D0D0D" w:themeColor="text1" w:themeTint="F2"/>
          <w:sz w:val="24"/>
          <w:szCs w:val="24"/>
        </w:rPr>
        <w:t xml:space="preserve">(Microsoft Corporation 2018) </w:t>
      </w:r>
      <w:r w:rsidRPr="00E42DCB">
        <w:rPr>
          <w:rFonts w:ascii="Times New Roman" w:hAnsi="Times New Roman" w:cs="Times New Roman"/>
          <w:color w:val="0D0D0D" w:themeColor="text1" w:themeTint="F2"/>
          <w:sz w:val="24"/>
          <w:szCs w:val="24"/>
        </w:rPr>
        <w:t xml:space="preserve">as </w:t>
      </w:r>
    </w:p>
    <w:p w14:paraId="6BCA5BC2" w14:textId="43E7D2A3" w:rsidR="00A66B54" w:rsidRDefault="0004693C" w:rsidP="0015063E">
      <w:pPr>
        <w:spacing w:after="0" w:line="480" w:lineRule="auto"/>
        <w:jc w:val="center"/>
        <w:rPr>
          <w:sz w:val="24"/>
          <w:szCs w:val="24"/>
        </w:rPr>
      </w:pPr>
      <m:oMath>
        <m:r>
          <m:rPr>
            <m:sty m:val="p"/>
          </m:rPr>
          <w:rPr>
            <w:rFonts w:ascii="Cambria Math" w:hAnsi="Cambria Math" w:cs="Times New Roman"/>
            <w:color w:val="0D0D0D" w:themeColor="text1" w:themeTint="F2"/>
            <w:sz w:val="24"/>
            <w:szCs w:val="24"/>
          </w:rPr>
          <m:t xml:space="preserve">PDI = </m:t>
        </m:r>
        <m:r>
          <w:rPr>
            <w:rFonts w:ascii="Cambria Math" w:hAnsi="Cambria Math"/>
            <w:sz w:val="24"/>
            <w:szCs w:val="24"/>
          </w:rPr>
          <m:t>1-</m:t>
        </m:r>
        <m:nary>
          <m:naryPr>
            <m:chr m:val="∑"/>
            <m:limLoc m:val="undOvr"/>
            <m:ctrlPr>
              <w:rPr>
                <w:rFonts w:ascii="Cambria Math" w:hAnsi="Cambria Math"/>
                <w:i/>
                <w:kern w:val="2"/>
                <w:sz w:val="24"/>
                <w:szCs w:val="24"/>
                <w14:ligatures w14:val="standardContextual"/>
              </w:rPr>
            </m:ctrlPr>
          </m:naryPr>
          <m:sub>
            <m:r>
              <w:rPr>
                <w:rFonts w:ascii="Cambria Math" w:hAnsi="Cambria Math"/>
                <w:sz w:val="24"/>
                <w:szCs w:val="24"/>
              </w:rPr>
              <m:t>i=1</m:t>
            </m:r>
          </m:sub>
          <m:sup>
            <m:r>
              <w:rPr>
                <w:rFonts w:ascii="Cambria Math" w:hAnsi="Cambria Math"/>
                <w:sz w:val="24"/>
                <w:szCs w:val="24"/>
              </w:rPr>
              <m:t>n</m:t>
            </m:r>
          </m:sup>
          <m:e>
            <m:r>
              <m:rPr>
                <m:sty m:val="p"/>
              </m:rPr>
              <w:rPr>
                <w:rFonts w:ascii="Cambria Math" w:hAnsi="Cambria Math"/>
                <w:sz w:val="24"/>
                <w:szCs w:val="24"/>
              </w:rPr>
              <m:t>min⁡</m:t>
            </m:r>
            <m:r>
              <w:rPr>
                <w:rFonts w:ascii="Cambria Math" w:hAnsi="Cambria Math"/>
                <w:sz w:val="24"/>
                <w:szCs w:val="24"/>
              </w:rPr>
              <m:t>(</m:t>
            </m:r>
            <m:sSub>
              <m:sSubPr>
                <m:ctrlPr>
                  <w:rPr>
                    <w:rFonts w:ascii="Cambria Math" w:hAnsi="Cambria Math"/>
                    <w:i/>
                    <w:kern w:val="2"/>
                    <w:sz w:val="24"/>
                    <w:szCs w:val="24"/>
                    <w14:ligatures w14:val="standardContextual"/>
                  </w:rPr>
                </m:ctrlPr>
              </m:sSubPr>
              <m:e>
                <m:r>
                  <w:rPr>
                    <w:rFonts w:ascii="Cambria Math" w:hAnsi="Cambria Math"/>
                    <w:sz w:val="24"/>
                    <w:szCs w:val="24"/>
                  </w:rPr>
                  <m:t>p</m:t>
                </m:r>
              </m:e>
              <m:sub>
                <m:r>
                  <w:rPr>
                    <w:rFonts w:ascii="Cambria Math" w:hAnsi="Cambria Math"/>
                    <w:sz w:val="24"/>
                    <w:szCs w:val="24"/>
                  </w:rPr>
                  <m:t>i</m:t>
                </m:r>
              </m:sub>
            </m:sSub>
          </m:e>
        </m:nary>
      </m:oMath>
      <w:r w:rsidR="00C605B5" w:rsidRPr="006E1851">
        <w:rPr>
          <w:rFonts w:eastAsiaTheme="minorEastAsia"/>
          <w:sz w:val="24"/>
          <w:szCs w:val="24"/>
        </w:rPr>
        <w:t>)</w:t>
      </w:r>
    </w:p>
    <w:p w14:paraId="1AE6606A" w14:textId="5F412E4A" w:rsidR="00C605B5" w:rsidRPr="00E64F4F" w:rsidRDefault="00A66B54" w:rsidP="0015063E">
      <w:pPr>
        <w:spacing w:after="0" w:line="480" w:lineRule="auto"/>
      </w:pPr>
      <w:r>
        <w:rPr>
          <w:rFonts w:ascii="Times New Roman" w:eastAsiaTheme="minorEastAsia" w:hAnsi="Times New Roman" w:cs="Times New Roman"/>
          <w:color w:val="0D0D0D" w:themeColor="text1" w:themeTint="F2"/>
          <w:sz w:val="24"/>
          <w:szCs w:val="24"/>
        </w:rPr>
        <w:t>W</w:t>
      </w:r>
      <w:r w:rsidR="00C605B5" w:rsidRPr="00E42DCB">
        <w:rPr>
          <w:rFonts w:ascii="Times New Roman" w:eastAsiaTheme="minorEastAsia" w:hAnsi="Times New Roman" w:cs="Times New Roman"/>
          <w:color w:val="0D0D0D" w:themeColor="text1" w:themeTint="F2"/>
          <w:sz w:val="24"/>
          <w:szCs w:val="24"/>
        </w:rPr>
        <w:t>here</w:t>
      </w:r>
      <w:r>
        <w:rPr>
          <w:rFonts w:ascii="Times New Roman" w:eastAsiaTheme="minorEastAsia" w:hAnsi="Times New Roman" w:cs="Times New Roman"/>
          <w:color w:val="0D0D0D" w:themeColor="text1" w:themeTint="F2"/>
          <w:sz w:val="24"/>
          <w:szCs w:val="24"/>
        </w:rPr>
        <w:t xml:space="preserve"> </w:t>
      </w:r>
      <m:oMath>
        <m:sSub>
          <m:sSubPr>
            <m:ctrlPr>
              <w:rPr>
                <w:rFonts w:ascii="Cambria Math" w:hAnsi="Cambria Math" w:cs="Times New Roman"/>
                <w:color w:val="0D0D0D" w:themeColor="text1" w:themeTint="F2"/>
                <w:sz w:val="24"/>
                <w:szCs w:val="24"/>
              </w:rPr>
            </m:ctrlPr>
          </m:sSubPr>
          <m:e>
            <m:r>
              <m:rPr>
                <m:sty m:val="p"/>
              </m:rPr>
              <w:rPr>
                <w:rFonts w:ascii="Cambria Math" w:hAnsi="Cambria Math" w:cs="Times New Roman"/>
                <w:color w:val="0D0D0D" w:themeColor="text1" w:themeTint="F2"/>
                <w:sz w:val="24"/>
                <w:szCs w:val="24"/>
              </w:rPr>
              <m:t>p</m:t>
            </m:r>
          </m:e>
          <m:sub>
            <m:r>
              <w:rPr>
                <w:rFonts w:ascii="Cambria Math" w:hAnsi="Cambria Math" w:cs="Times New Roman"/>
                <w:color w:val="0D0D0D" w:themeColor="text1" w:themeTint="F2"/>
                <w:sz w:val="24"/>
                <w:szCs w:val="24"/>
              </w:rPr>
              <m:t>i</m:t>
            </m:r>
          </m:sub>
        </m:sSub>
      </m:oMath>
      <w:r>
        <w:rPr>
          <w:rFonts w:ascii="Times New Roman" w:eastAsiaTheme="minorEastAsia" w:hAnsi="Times New Roman" w:cs="Times New Roman"/>
          <w:color w:val="0D0D0D" w:themeColor="text1" w:themeTint="F2"/>
          <w:sz w:val="24"/>
          <w:szCs w:val="24"/>
        </w:rPr>
        <w:t xml:space="preserve"> is the proportion of individuals in pre-, peak-, and post-bloom time periods</w:t>
      </w:r>
      <w:r w:rsidR="00C605B5" w:rsidRPr="00E42DCB">
        <w:rPr>
          <w:rFonts w:ascii="Times New Roman" w:eastAsiaTheme="minorEastAsia"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(Suhonen et al. 2009</w:t>
      </w:r>
      <w:r w:rsidR="006E1851">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PDI indicates the stability at the genera level by assessing change in </w:t>
      </w:r>
      <w:r w:rsidR="00C605B5">
        <w:rPr>
          <w:rFonts w:ascii="Times New Roman" w:hAnsi="Times New Roman" w:cs="Times New Roman"/>
          <w:color w:val="0D0D0D" w:themeColor="text1" w:themeTint="F2"/>
          <w:sz w:val="24"/>
          <w:szCs w:val="24"/>
        </w:rPr>
        <w:t xml:space="preserve">relative </w:t>
      </w:r>
      <w:r w:rsidR="00C605B5" w:rsidRPr="00E42DCB">
        <w:rPr>
          <w:rFonts w:ascii="Times New Roman" w:hAnsi="Times New Roman" w:cs="Times New Roman"/>
          <w:color w:val="0D0D0D" w:themeColor="text1" w:themeTint="F2"/>
          <w:sz w:val="24"/>
          <w:szCs w:val="24"/>
        </w:rPr>
        <w:t xml:space="preserve">species abundance of each genus between the three time periods. This metric ranges from 0-1, with 0 indicating a stable community and 1 an unstable community (Suhonen et al. 2009). This analysis </w:t>
      </w:r>
      <w:r w:rsidR="00C605B5" w:rsidRPr="00E42DCB">
        <w:rPr>
          <w:rFonts w:ascii="Times New Roman" w:hAnsi="Times New Roman" w:cs="Times New Roman"/>
          <w:color w:val="0D0D0D" w:themeColor="text1" w:themeTint="F2"/>
          <w:sz w:val="24"/>
          <w:szCs w:val="24"/>
        </w:rPr>
        <w:lastRenderedPageBreak/>
        <w:t>has been previously used in short-term stud</w:t>
      </w:r>
      <w:r w:rsidR="00C605B5">
        <w:rPr>
          <w:rFonts w:ascii="Times New Roman" w:hAnsi="Times New Roman" w:cs="Times New Roman"/>
          <w:color w:val="0D0D0D" w:themeColor="text1" w:themeTint="F2"/>
          <w:sz w:val="24"/>
          <w:szCs w:val="24"/>
        </w:rPr>
        <w:t>ies</w:t>
      </w:r>
      <w:r w:rsidR="00C605B5" w:rsidRPr="00E42DCB">
        <w:rPr>
          <w:rFonts w:ascii="Times New Roman" w:hAnsi="Times New Roman" w:cs="Times New Roman"/>
          <w:color w:val="0D0D0D" w:themeColor="text1" w:themeTint="F2"/>
          <w:sz w:val="24"/>
          <w:szCs w:val="24"/>
        </w:rPr>
        <w:t xml:space="preserve"> to assess community stability at a fine time scale (</w:t>
      </w:r>
      <w:r w:rsidR="00AC33F6" w:rsidRPr="00E42DCB">
        <w:rPr>
          <w:rFonts w:ascii="Times New Roman" w:hAnsi="Times New Roman" w:cs="Times New Roman"/>
          <w:color w:val="0D0D0D" w:themeColor="text1" w:themeTint="F2"/>
          <w:sz w:val="24"/>
          <w:szCs w:val="24"/>
        </w:rPr>
        <w:t>Helle and Mönkkönen 1986</w:t>
      </w:r>
      <w:r w:rsidR="00AC33F6">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Suhonen et al. 2009). We calculated PDI for both bee and flowering plant communities by site. </w:t>
      </w:r>
    </w:p>
    <w:p w14:paraId="130D7370" w14:textId="77777777" w:rsidR="00C605B5" w:rsidRPr="006E1851" w:rsidRDefault="00C605B5" w:rsidP="0015063E">
      <w:pPr>
        <w:spacing w:after="0" w:line="480" w:lineRule="auto"/>
        <w:ind w:firstLine="720"/>
        <w:rPr>
          <w:rFonts w:ascii="Times New Roman" w:hAnsi="Times New Roman" w:cs="Times New Roman"/>
          <w:i/>
          <w:iCs/>
          <w:color w:val="0D0D0D" w:themeColor="text1" w:themeTint="F2"/>
          <w:sz w:val="24"/>
          <w:szCs w:val="24"/>
        </w:rPr>
      </w:pPr>
    </w:p>
    <w:p w14:paraId="06125A9F" w14:textId="77777777" w:rsidR="00C605B5" w:rsidRPr="0015063E" w:rsidRDefault="00C605B5" w:rsidP="0015063E">
      <w:pPr>
        <w:spacing w:after="0" w:line="480" w:lineRule="auto"/>
        <w:rPr>
          <w:rFonts w:ascii="Times New Roman" w:hAnsi="Times New Roman" w:cs="Times New Roman"/>
          <w:b/>
          <w:bCs/>
          <w:color w:val="0D0D0D" w:themeColor="text1" w:themeTint="F2"/>
          <w:sz w:val="24"/>
          <w:szCs w:val="24"/>
        </w:rPr>
      </w:pPr>
      <w:r w:rsidRPr="0015063E">
        <w:rPr>
          <w:rFonts w:ascii="Times New Roman" w:hAnsi="Times New Roman" w:cs="Times New Roman"/>
          <w:b/>
          <w:bCs/>
          <w:i/>
          <w:iCs/>
          <w:color w:val="0D0D0D" w:themeColor="text1" w:themeTint="F2"/>
          <w:sz w:val="24"/>
          <w:szCs w:val="24"/>
        </w:rPr>
        <w:t>Additional Community Metrics</w:t>
      </w:r>
    </w:p>
    <w:p w14:paraId="092B2B74" w14:textId="3E54A8BF"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Abundance, species richness, and Shannon diversity were calculated for both bee and plant communities. Shannon diversity was calculated using the vegan package in R (3.6.1) at each site per canola-bloom period (Oksanen et al. 2017; R Core Team 2021). Abundance was calculated by adding all individuals at each site per canola-bloom period. Species richness was calculated by adding species numbers at each site per canola-bloom period. </w:t>
      </w:r>
    </w:p>
    <w:p w14:paraId="582EC2A0" w14:textId="77777777"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 </w:t>
      </w:r>
    </w:p>
    <w:p w14:paraId="14ED6AE4" w14:textId="77777777" w:rsidR="00C605B5" w:rsidRPr="0015063E" w:rsidRDefault="00C605B5" w:rsidP="0015063E">
      <w:pPr>
        <w:spacing w:after="0" w:line="480" w:lineRule="auto"/>
        <w:rPr>
          <w:rFonts w:ascii="Times New Roman" w:hAnsi="Times New Roman" w:cs="Times New Roman"/>
          <w:b/>
          <w:bCs/>
          <w:i/>
          <w:iCs/>
          <w:color w:val="0D0D0D" w:themeColor="text1" w:themeTint="F2"/>
          <w:sz w:val="24"/>
          <w:szCs w:val="24"/>
        </w:rPr>
      </w:pPr>
      <w:r w:rsidRPr="0015063E">
        <w:rPr>
          <w:rFonts w:ascii="Times New Roman" w:hAnsi="Times New Roman" w:cs="Times New Roman"/>
          <w:b/>
          <w:bCs/>
          <w:i/>
          <w:iCs/>
          <w:color w:val="0D0D0D" w:themeColor="text1" w:themeTint="F2"/>
          <w:sz w:val="24"/>
          <w:szCs w:val="24"/>
        </w:rPr>
        <w:t>Statistical Analyses</w:t>
      </w:r>
    </w:p>
    <w:p w14:paraId="732A5C7B" w14:textId="04BB64CC" w:rsidR="00C605B5" w:rsidRPr="00E42DCB" w:rsidRDefault="00AC33F6" w:rsidP="0015063E">
      <w:pPr>
        <w:spacing w:after="0" w:line="48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assessed the proportion of morphogroups (solitary, honeybee, and bumblebee) within bee communities. As the foraging range of these groups differs, the proportion of these groups within overall community composition may affect the impact of these communities at varying distances/area radiuses of canola (</w:t>
      </w:r>
      <w:r w:rsidRPr="00E42DCB">
        <w:rPr>
          <w:rFonts w:ascii="Times New Roman" w:hAnsi="Times New Roman" w:cs="Times New Roman"/>
          <w:color w:val="0D0D0D" w:themeColor="text1" w:themeTint="F2"/>
          <w:sz w:val="24"/>
          <w:szCs w:val="24"/>
        </w:rPr>
        <w:t xml:space="preserve">Beekman and </w:t>
      </w:r>
      <w:proofErr w:type="spellStart"/>
      <w:r w:rsidRPr="00E42DCB">
        <w:rPr>
          <w:rFonts w:ascii="Times New Roman" w:hAnsi="Times New Roman" w:cs="Times New Roman"/>
          <w:color w:val="0D0D0D" w:themeColor="text1" w:themeTint="F2"/>
          <w:sz w:val="24"/>
          <w:szCs w:val="24"/>
        </w:rPr>
        <w:t>Ratnieks</w:t>
      </w:r>
      <w:proofErr w:type="spellEnd"/>
      <w:r w:rsidRPr="00E42DCB">
        <w:rPr>
          <w:rFonts w:ascii="Times New Roman" w:hAnsi="Times New Roman" w:cs="Times New Roman"/>
          <w:color w:val="0D0D0D" w:themeColor="text1" w:themeTint="F2"/>
          <w:sz w:val="24"/>
          <w:szCs w:val="24"/>
        </w:rPr>
        <w:t xml:space="preserve"> 2000</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Gathmann and </w:t>
      </w:r>
      <w:proofErr w:type="spellStart"/>
      <w:r w:rsidRPr="00E42DCB">
        <w:rPr>
          <w:rFonts w:ascii="Times New Roman" w:hAnsi="Times New Roman" w:cs="Times New Roman"/>
          <w:color w:val="0D0D0D" w:themeColor="text1" w:themeTint="F2"/>
          <w:sz w:val="24"/>
          <w:szCs w:val="24"/>
        </w:rPr>
        <w:t>Tscharntke</w:t>
      </w:r>
      <w:proofErr w:type="spellEnd"/>
      <w:r w:rsidRPr="00E42DCB">
        <w:rPr>
          <w:rFonts w:ascii="Times New Roman" w:hAnsi="Times New Roman" w:cs="Times New Roman"/>
          <w:color w:val="0D0D0D" w:themeColor="text1" w:themeTint="F2"/>
          <w:sz w:val="24"/>
          <w:szCs w:val="24"/>
        </w:rPr>
        <w:t xml:space="preserve"> 2002;</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Osborne et al. 2007). All bee samples were sorted into one of the three morphogroups by genera, and the difference </w:t>
      </w:r>
      <w:r w:rsidR="00C605B5">
        <w:rPr>
          <w:rFonts w:ascii="Times New Roman" w:hAnsi="Times New Roman" w:cs="Times New Roman"/>
          <w:color w:val="0D0D0D" w:themeColor="text1" w:themeTint="F2"/>
          <w:sz w:val="24"/>
          <w:szCs w:val="24"/>
        </w:rPr>
        <w:t xml:space="preserve">in abundance </w:t>
      </w:r>
      <w:r w:rsidR="00C605B5" w:rsidRPr="00E42DCB">
        <w:rPr>
          <w:rFonts w:ascii="Times New Roman" w:hAnsi="Times New Roman" w:cs="Times New Roman"/>
          <w:color w:val="0D0D0D" w:themeColor="text1" w:themeTint="F2"/>
          <w:sz w:val="24"/>
          <w:szCs w:val="24"/>
        </w:rPr>
        <w:t xml:space="preserve">by </w:t>
      </w:r>
      <w:proofErr w:type="spellStart"/>
      <w:r w:rsidR="00C605B5" w:rsidRPr="00E42DCB">
        <w:rPr>
          <w:rFonts w:ascii="Times New Roman" w:hAnsi="Times New Roman" w:cs="Times New Roman"/>
          <w:color w:val="0D0D0D" w:themeColor="text1" w:themeTint="F2"/>
          <w:sz w:val="24"/>
          <w:szCs w:val="24"/>
        </w:rPr>
        <w:t>morphogroup</w:t>
      </w:r>
      <w:proofErr w:type="spellEnd"/>
      <w:r w:rsidR="00C605B5" w:rsidRPr="00E42DCB">
        <w:rPr>
          <w:rFonts w:ascii="Times New Roman" w:hAnsi="Times New Roman" w:cs="Times New Roman"/>
          <w:color w:val="0D0D0D" w:themeColor="text1" w:themeTint="F2"/>
          <w:sz w:val="24"/>
          <w:szCs w:val="24"/>
        </w:rPr>
        <w:t xml:space="preserve"> was evaluated using a Tukey HSD test. </w:t>
      </w:r>
      <w:r>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used a </w:t>
      </w:r>
      <w:r w:rsidR="00C605B5">
        <w:rPr>
          <w:rFonts w:ascii="Times New Roman" w:hAnsi="Times New Roman" w:cs="Times New Roman"/>
          <w:color w:val="0D0D0D" w:themeColor="text1" w:themeTint="F2"/>
          <w:sz w:val="24"/>
          <w:szCs w:val="24"/>
        </w:rPr>
        <w:t xml:space="preserve">one-way </w:t>
      </w:r>
      <w:r w:rsidR="0004693C">
        <w:rPr>
          <w:rFonts w:ascii="Times New Roman" w:hAnsi="Times New Roman" w:cs="Times New Roman"/>
          <w:color w:val="0D0D0D" w:themeColor="text1" w:themeTint="F2"/>
          <w:sz w:val="24"/>
          <w:szCs w:val="24"/>
        </w:rPr>
        <w:t>ANOVA</w:t>
      </w:r>
      <w:r w:rsidR="00C605B5" w:rsidRPr="00E42DCB">
        <w:rPr>
          <w:rFonts w:ascii="Times New Roman" w:hAnsi="Times New Roman" w:cs="Times New Roman"/>
          <w:color w:val="0D0D0D" w:themeColor="text1" w:themeTint="F2"/>
          <w:sz w:val="24"/>
          <w:szCs w:val="24"/>
        </w:rPr>
        <w:t xml:space="preserve"> and Tukey HSD test respectively to determine if composition of solitary bees is similar between site and collection period. Once overall composition was assessed, </w:t>
      </w:r>
      <w:r w:rsidR="006E1851">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removed all social bees (</w:t>
      </w:r>
      <w:r w:rsidR="00C605B5" w:rsidRPr="00E42DCB">
        <w:rPr>
          <w:rFonts w:ascii="Times New Roman" w:hAnsi="Times New Roman" w:cs="Times New Roman"/>
          <w:i/>
          <w:iCs/>
          <w:color w:val="0D0D0D" w:themeColor="text1" w:themeTint="F2"/>
          <w:sz w:val="24"/>
          <w:szCs w:val="24"/>
        </w:rPr>
        <w:t xml:space="preserve">Apis mellifera </w:t>
      </w:r>
      <w:r w:rsidR="00C605B5" w:rsidRPr="00E42DCB">
        <w:rPr>
          <w:rFonts w:ascii="Times New Roman" w:hAnsi="Times New Roman" w:cs="Times New Roman"/>
          <w:color w:val="0D0D0D" w:themeColor="text1" w:themeTint="F2"/>
          <w:sz w:val="24"/>
          <w:szCs w:val="24"/>
        </w:rPr>
        <w:t xml:space="preserve">and </w:t>
      </w:r>
      <w:r w:rsidR="00C605B5" w:rsidRPr="00E42DCB">
        <w:rPr>
          <w:rFonts w:ascii="Times New Roman" w:hAnsi="Times New Roman" w:cs="Times New Roman"/>
          <w:i/>
          <w:iCs/>
          <w:color w:val="0D0D0D" w:themeColor="text1" w:themeTint="F2"/>
          <w:sz w:val="24"/>
          <w:szCs w:val="24"/>
        </w:rPr>
        <w:t>Bombus sp.</w:t>
      </w:r>
      <w:r w:rsidR="00C605B5" w:rsidRPr="00E42DCB">
        <w:rPr>
          <w:rFonts w:ascii="Times New Roman" w:hAnsi="Times New Roman" w:cs="Times New Roman"/>
          <w:color w:val="0D0D0D" w:themeColor="text1" w:themeTint="F2"/>
          <w:sz w:val="24"/>
          <w:szCs w:val="24"/>
        </w:rPr>
        <w:t>) from the dataset and tested the response of a community and stability metrics of a solitary bee-exclusive dataset to canola percentage at 2</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km, 1</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km, and 500</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m using simple linear regressions. </w:t>
      </w:r>
      <w:r>
        <w:rPr>
          <w:rFonts w:ascii="Times New Roman" w:hAnsi="Times New Roman" w:cs="Times New Roman"/>
          <w:color w:val="0D0D0D" w:themeColor="text1" w:themeTint="F2"/>
          <w:sz w:val="24"/>
          <w:szCs w:val="24"/>
        </w:rPr>
        <w:t xml:space="preserve">We </w:t>
      </w:r>
      <w:r w:rsidR="00C605B5" w:rsidRPr="00E42DCB">
        <w:rPr>
          <w:rFonts w:ascii="Times New Roman" w:hAnsi="Times New Roman" w:cs="Times New Roman"/>
          <w:color w:val="0D0D0D" w:themeColor="text1" w:themeTint="F2"/>
          <w:sz w:val="24"/>
          <w:szCs w:val="24"/>
        </w:rPr>
        <w:t xml:space="preserve">then qualitatively </w:t>
      </w:r>
      <w:r w:rsidR="00C605B5" w:rsidRPr="00E42DCB">
        <w:rPr>
          <w:rFonts w:ascii="Times New Roman" w:hAnsi="Times New Roman" w:cs="Times New Roman"/>
          <w:color w:val="0D0D0D" w:themeColor="text1" w:themeTint="F2"/>
          <w:sz w:val="24"/>
          <w:szCs w:val="24"/>
        </w:rPr>
        <w:lastRenderedPageBreak/>
        <w:t>assessed if the response to canola in the complete dataset and the solitary-exclusive dataset differed.</w:t>
      </w:r>
    </w:p>
    <w:p w14:paraId="3B2AC89B" w14:textId="3164676A" w:rsidR="00C605B5" w:rsidRPr="00E42DCB" w:rsidRDefault="00AC33F6" w:rsidP="0015063E">
      <w:pPr>
        <w:spacing w:after="0" w:line="480" w:lineRule="auto"/>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used one-way </w:t>
      </w:r>
      <w:r w:rsidR="0004693C">
        <w:rPr>
          <w:rFonts w:ascii="Times New Roman" w:hAnsi="Times New Roman" w:cs="Times New Roman"/>
          <w:color w:val="0D0D0D" w:themeColor="text1" w:themeTint="F2"/>
          <w:sz w:val="24"/>
          <w:szCs w:val="24"/>
        </w:rPr>
        <w:t>ANOVA</w:t>
      </w:r>
      <w:r w:rsidR="00C605B5" w:rsidRPr="00E42DCB">
        <w:rPr>
          <w:rFonts w:ascii="Times New Roman" w:hAnsi="Times New Roman" w:cs="Times New Roman"/>
          <w:color w:val="0D0D0D" w:themeColor="text1" w:themeTint="F2"/>
          <w:sz w:val="24"/>
          <w:szCs w:val="24"/>
        </w:rPr>
        <w:t xml:space="preserve"> to determine if bee and floral metrics (Shannon diversity, abundance, and species richness) var</w:t>
      </w:r>
      <w:r w:rsidR="00676627">
        <w:rPr>
          <w:rFonts w:ascii="Times New Roman" w:hAnsi="Times New Roman" w:cs="Times New Roman"/>
          <w:color w:val="0D0D0D" w:themeColor="text1" w:themeTint="F2"/>
          <w:sz w:val="24"/>
          <w:szCs w:val="24"/>
        </w:rPr>
        <w:t>ied</w:t>
      </w:r>
      <w:r w:rsidR="00C605B5" w:rsidRPr="00E42DCB">
        <w:rPr>
          <w:rFonts w:ascii="Times New Roman" w:hAnsi="Times New Roman" w:cs="Times New Roman"/>
          <w:color w:val="0D0D0D" w:themeColor="text1" w:themeTint="F2"/>
          <w:sz w:val="24"/>
          <w:szCs w:val="24"/>
        </w:rPr>
        <w:t xml:space="preserve"> significantly by canola-bloom period and site. Tukey HSD tests and Least Squares Means were used to determine which time periods and sites, respectively, differed in terms of bee and floral community metric values.</w:t>
      </w:r>
    </w:p>
    <w:p w14:paraId="735EA7C4" w14:textId="0AFEDCCC" w:rsidR="00C605B5" w:rsidRPr="00E42DCB" w:rsidRDefault="00676627" w:rsidP="0015063E">
      <w:pPr>
        <w:spacing w:after="0" w:line="480" w:lineRule="auto"/>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w:t>
      </w:r>
      <w:r w:rsidR="00C605B5" w:rsidRPr="00E42DCB">
        <w:rPr>
          <w:rFonts w:ascii="Times New Roman" w:hAnsi="Times New Roman" w:cs="Times New Roman"/>
          <w:color w:val="0D0D0D" w:themeColor="text1" w:themeTint="F2"/>
          <w:sz w:val="24"/>
          <w:szCs w:val="24"/>
        </w:rPr>
        <w:t xml:space="preserve"> used Pearson’s correlation </w:t>
      </w:r>
      <w:r w:rsidR="00C605B5">
        <w:rPr>
          <w:rFonts w:ascii="Times New Roman" w:hAnsi="Times New Roman" w:cs="Times New Roman"/>
          <w:color w:val="0D0D0D" w:themeColor="text1" w:themeTint="F2"/>
          <w:sz w:val="24"/>
          <w:szCs w:val="24"/>
        </w:rPr>
        <w:t xml:space="preserve">analysis </w:t>
      </w:r>
      <w:r w:rsidR="00C605B5" w:rsidRPr="00E42DCB">
        <w:rPr>
          <w:rFonts w:ascii="Times New Roman" w:hAnsi="Times New Roman" w:cs="Times New Roman"/>
          <w:color w:val="0D0D0D" w:themeColor="text1" w:themeTint="F2"/>
          <w:sz w:val="24"/>
          <w:szCs w:val="24"/>
        </w:rPr>
        <w:t xml:space="preserve">to examine the effects of bee diversity metrics, bee stability, plant diversity metrics, and plant stability metrics </w:t>
      </w:r>
      <w:proofErr w:type="gramStart"/>
      <w:r w:rsidR="00C605B5" w:rsidRPr="00E42DCB">
        <w:rPr>
          <w:rFonts w:ascii="Times New Roman" w:hAnsi="Times New Roman" w:cs="Times New Roman"/>
          <w:color w:val="0D0D0D" w:themeColor="text1" w:themeTint="F2"/>
          <w:sz w:val="24"/>
          <w:szCs w:val="24"/>
        </w:rPr>
        <w:t>to</w:t>
      </w:r>
      <w:proofErr w:type="gramEnd"/>
      <w:r w:rsidR="00C605B5" w:rsidRPr="00E42DCB">
        <w:rPr>
          <w:rFonts w:ascii="Times New Roman" w:hAnsi="Times New Roman" w:cs="Times New Roman"/>
          <w:color w:val="0D0D0D" w:themeColor="text1" w:themeTint="F2"/>
          <w:sz w:val="24"/>
          <w:szCs w:val="24"/>
        </w:rPr>
        <w:t xml:space="preserve"> one another.</w:t>
      </w:r>
    </w:p>
    <w:p w14:paraId="1156F2A8" w14:textId="5BEAC939" w:rsidR="00C605B5" w:rsidRDefault="00676627" w:rsidP="0015063E">
      <w:pPr>
        <w:spacing w:after="0"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w:t>
      </w:r>
      <w:r w:rsidR="00C605B5">
        <w:rPr>
          <w:rFonts w:ascii="Times New Roman" w:hAnsi="Times New Roman" w:cs="Times New Roman"/>
          <w:color w:val="000000" w:themeColor="text1"/>
          <w:sz w:val="24"/>
          <w:szCs w:val="24"/>
        </w:rPr>
        <w:t xml:space="preserve"> fit simple linear regression models to determine if canola landscape percentage and distance to sites is correlated with metrics of each bee and flowering plant diversity and stability. Simple linear regression models were fit to determine if bee or floral Shannon diversity, richness, and abundance are each correlated with canola percentage within 500</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m, 1</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km, and 2</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 xml:space="preserve">km of sites. Likewise, simple linear regression models were fit to determine if distance to canola predicts bee and/or floral diversity metrics. </w:t>
      </w:r>
      <w:r>
        <w:rPr>
          <w:rFonts w:ascii="Times New Roman" w:hAnsi="Times New Roman" w:cs="Times New Roman"/>
          <w:color w:val="000000" w:themeColor="text1"/>
          <w:sz w:val="24"/>
          <w:szCs w:val="24"/>
        </w:rPr>
        <w:t>We</w:t>
      </w:r>
      <w:r w:rsidR="00C605B5">
        <w:rPr>
          <w:rFonts w:ascii="Times New Roman" w:hAnsi="Times New Roman" w:cs="Times New Roman"/>
          <w:color w:val="000000" w:themeColor="text1"/>
          <w:sz w:val="24"/>
          <w:szCs w:val="24"/>
        </w:rPr>
        <w:t xml:space="preserve"> fit simple linear regression models to determine if canola landscape percentage and distance to canola significantly predicts temporal stability and PDI of bee communities. To determine the effects of landscape percentage, simple linear regression models were fit to determine if canola percentage within 500</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m, 1</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km, and 2</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km of sites or distance to canola predicts temporal stability and/or PDI. We were also interested in whether canola landscape context could be used to predict plant community stability. Canola landscape percentages at 50</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m, 1</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km, and 2</w:t>
      </w:r>
      <w:r>
        <w:rPr>
          <w:rFonts w:ascii="Times New Roman" w:hAnsi="Times New Roman" w:cs="Times New Roman"/>
          <w:color w:val="000000" w:themeColor="text1"/>
          <w:sz w:val="24"/>
          <w:szCs w:val="24"/>
        </w:rPr>
        <w:t xml:space="preserve"> </w:t>
      </w:r>
      <w:r w:rsidR="00C605B5">
        <w:rPr>
          <w:rFonts w:ascii="Times New Roman" w:hAnsi="Times New Roman" w:cs="Times New Roman"/>
          <w:color w:val="000000" w:themeColor="text1"/>
          <w:sz w:val="24"/>
          <w:szCs w:val="24"/>
        </w:rPr>
        <w:t xml:space="preserve">km and distance of sites to canola were tested against flowering plant temporal stability and plant PDI using simple linear regression analysis. </w:t>
      </w:r>
    </w:p>
    <w:p w14:paraId="744720EE" w14:textId="4816AB38" w:rsidR="00C605B5"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ab/>
        <w:t xml:space="preserve"> </w:t>
      </w:r>
      <w:r w:rsidR="00676627">
        <w:rPr>
          <w:rFonts w:ascii="Times New Roman" w:hAnsi="Times New Roman" w:cs="Times New Roman"/>
          <w:color w:val="0D0D0D" w:themeColor="text1" w:themeTint="F2"/>
          <w:sz w:val="24"/>
          <w:szCs w:val="24"/>
        </w:rPr>
        <w:t>We</w:t>
      </w:r>
      <w:r w:rsidRPr="00E42DCB">
        <w:rPr>
          <w:rFonts w:ascii="Times New Roman" w:hAnsi="Times New Roman" w:cs="Times New Roman"/>
          <w:color w:val="0D0D0D" w:themeColor="text1" w:themeTint="F2"/>
          <w:sz w:val="24"/>
          <w:szCs w:val="24"/>
        </w:rPr>
        <w:t xml:space="preserve"> also assessed whether other landscape types affect community structure of both bee and flowering plant communities. Simple linear regression</w:t>
      </w:r>
      <w:r>
        <w:rPr>
          <w:rFonts w:ascii="Times New Roman" w:hAnsi="Times New Roman" w:cs="Times New Roman"/>
          <w:color w:val="0D0D0D" w:themeColor="text1" w:themeTint="F2"/>
          <w:sz w:val="24"/>
          <w:szCs w:val="24"/>
        </w:rPr>
        <w:t xml:space="preserve"> analyses </w:t>
      </w:r>
      <w:r w:rsidRPr="00E42DCB">
        <w:rPr>
          <w:rFonts w:ascii="Times New Roman" w:hAnsi="Times New Roman" w:cs="Times New Roman"/>
          <w:color w:val="0D0D0D" w:themeColor="text1" w:themeTint="F2"/>
          <w:sz w:val="24"/>
          <w:szCs w:val="24"/>
        </w:rPr>
        <w:t xml:space="preserve">were used to determine if </w:t>
      </w:r>
      <w:r w:rsidRPr="00E42DCB">
        <w:rPr>
          <w:rFonts w:ascii="Times New Roman" w:hAnsi="Times New Roman" w:cs="Times New Roman"/>
          <w:color w:val="0D0D0D" w:themeColor="text1" w:themeTint="F2"/>
          <w:sz w:val="24"/>
          <w:szCs w:val="24"/>
        </w:rPr>
        <w:lastRenderedPageBreak/>
        <w:t xml:space="preserve">percentage of the additional landscape type categories, </w:t>
      </w:r>
      <w:r w:rsidRPr="00E42DCB">
        <w:rPr>
          <w:rFonts w:ascii="Times New Roman" w:hAnsi="Times New Roman" w:cs="Times New Roman"/>
          <w:i/>
          <w:iCs/>
          <w:color w:val="0D0D0D" w:themeColor="text1" w:themeTint="F2"/>
          <w:sz w:val="24"/>
          <w:szCs w:val="24"/>
        </w:rPr>
        <w:t xml:space="preserve">Non-flowering Agriculture, Barren, Development, Tree Fruit Crops, Forest and Tree Crops, Wetland/Open Water, Pasture, </w:t>
      </w:r>
      <w:r w:rsidRPr="00E42DCB">
        <w:rPr>
          <w:rFonts w:ascii="Times New Roman" w:hAnsi="Times New Roman" w:cs="Times New Roman"/>
          <w:color w:val="0D0D0D" w:themeColor="text1" w:themeTint="F2"/>
          <w:sz w:val="24"/>
          <w:szCs w:val="24"/>
        </w:rPr>
        <w:t xml:space="preserve">and </w:t>
      </w:r>
      <w:r w:rsidRPr="00E42DCB">
        <w:rPr>
          <w:rFonts w:ascii="Times New Roman" w:hAnsi="Times New Roman" w:cs="Times New Roman"/>
          <w:i/>
          <w:iCs/>
          <w:color w:val="0D0D0D" w:themeColor="text1" w:themeTint="F2"/>
          <w:sz w:val="24"/>
          <w:szCs w:val="24"/>
        </w:rPr>
        <w:t xml:space="preserve">Other Flowering Agriculture, </w:t>
      </w:r>
      <w:r w:rsidRPr="00E42DCB">
        <w:rPr>
          <w:rFonts w:ascii="Times New Roman" w:hAnsi="Times New Roman" w:cs="Times New Roman"/>
          <w:color w:val="0D0D0D" w:themeColor="text1" w:themeTint="F2"/>
          <w:sz w:val="24"/>
          <w:szCs w:val="24"/>
        </w:rPr>
        <w:t xml:space="preserve">predict </w:t>
      </w:r>
      <w:r>
        <w:rPr>
          <w:rFonts w:ascii="Times New Roman" w:hAnsi="Times New Roman" w:cs="Times New Roman"/>
          <w:color w:val="0D0D0D" w:themeColor="text1" w:themeTint="F2"/>
          <w:sz w:val="24"/>
          <w:szCs w:val="24"/>
        </w:rPr>
        <w:t>temporal stability</w:t>
      </w:r>
      <w:r w:rsidRPr="00E42DCB">
        <w:rPr>
          <w:rFonts w:ascii="Times New Roman" w:hAnsi="Times New Roman" w:cs="Times New Roman"/>
          <w:color w:val="0D0D0D" w:themeColor="text1" w:themeTint="F2"/>
          <w:sz w:val="24"/>
          <w:szCs w:val="24"/>
        </w:rPr>
        <w:t xml:space="preserve"> and PDI of both bees and plants. Effects of these landscape type areas </w:t>
      </w:r>
      <w:r w:rsidR="00676627">
        <w:rPr>
          <w:rFonts w:ascii="Times New Roman" w:hAnsi="Times New Roman" w:cs="Times New Roman"/>
          <w:color w:val="0D0D0D" w:themeColor="text1" w:themeTint="F2"/>
          <w:sz w:val="24"/>
          <w:szCs w:val="24"/>
        </w:rPr>
        <w:t>with</w:t>
      </w:r>
      <w:r w:rsidRPr="00E42DCB">
        <w:rPr>
          <w:rFonts w:ascii="Times New Roman" w:hAnsi="Times New Roman" w:cs="Times New Roman"/>
          <w:color w:val="0D0D0D" w:themeColor="text1" w:themeTint="F2"/>
          <w:sz w:val="24"/>
          <w:szCs w:val="24"/>
        </w:rPr>
        <w:t>in 2</w:t>
      </w:r>
      <w:r w:rsidR="00676627">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of sites on Shannon diversity, species richness, and abundance of both bee and plant communities were likewise determined with simple linear regression</w:t>
      </w:r>
      <w:r>
        <w:rPr>
          <w:rFonts w:ascii="Times New Roman" w:hAnsi="Times New Roman" w:cs="Times New Roman"/>
          <w:color w:val="0D0D0D" w:themeColor="text1" w:themeTint="F2"/>
          <w:sz w:val="24"/>
          <w:szCs w:val="24"/>
        </w:rPr>
        <w:t xml:space="preserve"> analyses</w:t>
      </w:r>
      <w:r w:rsidRPr="00E42DCB">
        <w:rPr>
          <w:rFonts w:ascii="Times New Roman" w:hAnsi="Times New Roman" w:cs="Times New Roman"/>
          <w:color w:val="0D0D0D" w:themeColor="text1" w:themeTint="F2"/>
          <w:sz w:val="24"/>
          <w:szCs w:val="24"/>
        </w:rPr>
        <w:t xml:space="preserve">. </w:t>
      </w:r>
    </w:p>
    <w:p w14:paraId="2271546C" w14:textId="7CA07819" w:rsidR="0015063E" w:rsidRPr="00E42DCB" w:rsidRDefault="0015063E" w:rsidP="0015063E">
      <w:pPr>
        <w:spacing w:after="0" w:line="480" w:lineRule="auto"/>
        <w:rPr>
          <w:rFonts w:ascii="Times New Roman" w:hAnsi="Times New Roman" w:cs="Times New Roman"/>
          <w:color w:val="0D0D0D" w:themeColor="text1" w:themeTint="F2"/>
          <w:sz w:val="24"/>
          <w:szCs w:val="24"/>
        </w:rPr>
      </w:pPr>
    </w:p>
    <w:p w14:paraId="67C73322" w14:textId="6542DC16" w:rsidR="00C605B5" w:rsidRPr="00E42DCB" w:rsidRDefault="0082321D" w:rsidP="0015063E">
      <w:pPr>
        <w:spacing w:after="0" w:line="480" w:lineRule="auto"/>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t>Results</w:t>
      </w:r>
    </w:p>
    <w:p w14:paraId="6001961C" w14:textId="19CB3C70"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Overall, we found high </w:t>
      </w:r>
      <w:r w:rsidR="00FE4802">
        <w:rPr>
          <w:rFonts w:ascii="Times New Roman" w:hAnsi="Times New Roman" w:cs="Times New Roman"/>
          <w:color w:val="0D0D0D" w:themeColor="text1" w:themeTint="F2"/>
          <w:sz w:val="24"/>
          <w:szCs w:val="24"/>
        </w:rPr>
        <w:t xml:space="preserve">species </w:t>
      </w:r>
      <w:commentRangeStart w:id="7"/>
      <w:r w:rsidRPr="00E42DCB">
        <w:rPr>
          <w:rFonts w:ascii="Times New Roman" w:hAnsi="Times New Roman" w:cs="Times New Roman"/>
          <w:color w:val="0D0D0D" w:themeColor="text1" w:themeTint="F2"/>
          <w:sz w:val="24"/>
          <w:szCs w:val="24"/>
        </w:rPr>
        <w:t xml:space="preserve">turnover </w:t>
      </w:r>
      <w:commentRangeEnd w:id="7"/>
      <w:r w:rsidR="003B33AC">
        <w:rPr>
          <w:rStyle w:val="CommentReference"/>
        </w:rPr>
        <w:commentReference w:id="7"/>
      </w:r>
      <w:r w:rsidRPr="00E42DCB">
        <w:rPr>
          <w:rFonts w:ascii="Times New Roman" w:hAnsi="Times New Roman" w:cs="Times New Roman"/>
          <w:color w:val="0D0D0D" w:themeColor="text1" w:themeTint="F2"/>
          <w:sz w:val="24"/>
          <w:szCs w:val="24"/>
        </w:rPr>
        <w:t xml:space="preserve">in both floral and bee communities. Floral PDI values were above 0.99 for 90% sites surveyed, indicating that the composition of floral resources </w:t>
      </w:r>
      <w:r w:rsidR="00FE4802">
        <w:rPr>
          <w:rFonts w:ascii="Times New Roman" w:hAnsi="Times New Roman" w:cs="Times New Roman"/>
          <w:color w:val="0D0D0D" w:themeColor="text1" w:themeTint="F2"/>
          <w:sz w:val="24"/>
          <w:szCs w:val="24"/>
        </w:rPr>
        <w:t xml:space="preserve">in natural habitat </w:t>
      </w:r>
      <w:r w:rsidRPr="00E42DCB">
        <w:rPr>
          <w:rFonts w:ascii="Times New Roman" w:hAnsi="Times New Roman" w:cs="Times New Roman"/>
          <w:color w:val="0D0D0D" w:themeColor="text1" w:themeTint="F2"/>
          <w:sz w:val="24"/>
          <w:szCs w:val="24"/>
        </w:rPr>
        <w:t xml:space="preserve">is extremely unstable throughout the summer (Table 1.1). Bee communities also demonstrated high PDI values across sites but experienced less turnover in taxa than flowering plants (Table 1.1). </w:t>
      </w:r>
      <w:r w:rsidR="009E4F09">
        <w:rPr>
          <w:rFonts w:ascii="Times New Roman" w:hAnsi="Times New Roman" w:cs="Times New Roman"/>
          <w:color w:val="0D0D0D" w:themeColor="text1" w:themeTint="F2"/>
          <w:sz w:val="24"/>
          <w:szCs w:val="24"/>
        </w:rPr>
        <w:t>Temporal stability</w:t>
      </w:r>
      <w:r w:rsidRPr="00E42DCB">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is</w:t>
      </w:r>
      <w:r w:rsidRPr="00E42DCB">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likewise</w:t>
      </w:r>
      <w:r w:rsidRPr="00E42DCB">
        <w:rPr>
          <w:rFonts w:ascii="Times New Roman" w:hAnsi="Times New Roman" w:cs="Times New Roman"/>
          <w:color w:val="0D0D0D" w:themeColor="text1" w:themeTint="F2"/>
          <w:sz w:val="24"/>
          <w:szCs w:val="24"/>
        </w:rPr>
        <w:t xml:space="preserve"> </w:t>
      </w:r>
      <w:r w:rsidR="009E4F09">
        <w:rPr>
          <w:rFonts w:ascii="Times New Roman" w:hAnsi="Times New Roman" w:cs="Times New Roman"/>
          <w:color w:val="0D0D0D" w:themeColor="text1" w:themeTint="F2"/>
          <w:sz w:val="24"/>
          <w:szCs w:val="24"/>
        </w:rPr>
        <w:t>lower in</w:t>
      </w:r>
      <w:r w:rsidRPr="00E42DCB">
        <w:rPr>
          <w:rFonts w:ascii="Times New Roman" w:hAnsi="Times New Roman" w:cs="Times New Roman"/>
          <w:color w:val="0D0D0D" w:themeColor="text1" w:themeTint="F2"/>
          <w:sz w:val="24"/>
          <w:szCs w:val="24"/>
        </w:rPr>
        <w:t xml:space="preserve"> plant communities than bee communities (Table 1.1). </w:t>
      </w:r>
    </w:p>
    <w:p w14:paraId="37E8AC8E" w14:textId="0CA23A35" w:rsidR="00C605B5" w:rsidRPr="00E42DCB" w:rsidRDefault="006A4E3F" w:rsidP="0015063E">
      <w:pPr>
        <w:spacing w:after="0" w:line="480" w:lineRule="auto"/>
        <w:ind w:firstLine="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Our</w:t>
      </w:r>
      <w:r w:rsidR="00C605B5" w:rsidRPr="00E42DCB">
        <w:rPr>
          <w:rFonts w:ascii="Times New Roman" w:hAnsi="Times New Roman" w:cs="Times New Roman"/>
          <w:color w:val="0D0D0D" w:themeColor="text1" w:themeTint="F2"/>
          <w:sz w:val="24"/>
          <w:szCs w:val="24"/>
        </w:rPr>
        <w:t xml:space="preserve"> surveys found a total of 21 bee genera within 5 families</w:t>
      </w:r>
      <w:r>
        <w:rPr>
          <w:rFonts w:ascii="Times New Roman" w:hAnsi="Times New Roman" w:cs="Times New Roman"/>
          <w:color w:val="0D0D0D" w:themeColor="text1" w:themeTint="F2"/>
          <w:sz w:val="24"/>
          <w:szCs w:val="24"/>
        </w:rPr>
        <w:t xml:space="preserve">, and a </w:t>
      </w:r>
      <w:r w:rsidR="00C605B5" w:rsidRPr="00E42DCB">
        <w:rPr>
          <w:rFonts w:ascii="Times New Roman" w:hAnsi="Times New Roman" w:cs="Times New Roman"/>
          <w:color w:val="0D0D0D" w:themeColor="text1" w:themeTint="F2"/>
          <w:sz w:val="24"/>
          <w:szCs w:val="24"/>
        </w:rPr>
        <w:t>total of 78 plant species within 66 genera and 28 families</w:t>
      </w:r>
      <w:r>
        <w:rPr>
          <w:rFonts w:ascii="Times New Roman" w:hAnsi="Times New Roman" w:cs="Times New Roman"/>
          <w:color w:val="0D0D0D" w:themeColor="text1" w:themeTint="F2"/>
          <w:sz w:val="24"/>
          <w:szCs w:val="24"/>
        </w:rPr>
        <w:t>.</w:t>
      </w:r>
      <w:r w:rsidR="001C2BDC">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The vast majority of bees </w:t>
      </w:r>
      <w:r>
        <w:rPr>
          <w:rFonts w:ascii="Times New Roman" w:hAnsi="Times New Roman" w:cs="Times New Roman"/>
          <w:color w:val="0D0D0D" w:themeColor="text1" w:themeTint="F2"/>
          <w:sz w:val="24"/>
          <w:szCs w:val="24"/>
        </w:rPr>
        <w:t>were</w:t>
      </w:r>
      <w:r w:rsidRPr="00E42DCB">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solitary</w:t>
      </w:r>
      <w:r w:rsidR="00C605B5">
        <w:rPr>
          <w:rFonts w:ascii="Times New Roman" w:hAnsi="Times New Roman" w:cs="Times New Roman"/>
          <w:color w:val="0D0D0D" w:themeColor="text1" w:themeTint="F2"/>
          <w:sz w:val="24"/>
          <w:szCs w:val="24"/>
        </w:rPr>
        <w:t xml:space="preserve">, with a significant difference </w:t>
      </w:r>
      <w:r>
        <w:rPr>
          <w:rFonts w:ascii="Times New Roman" w:hAnsi="Times New Roman" w:cs="Times New Roman"/>
          <w:color w:val="0D0D0D" w:themeColor="text1" w:themeTint="F2"/>
          <w:sz w:val="24"/>
          <w:szCs w:val="24"/>
        </w:rPr>
        <w:t>in</w:t>
      </w:r>
      <w:r w:rsidR="00C605B5">
        <w:rPr>
          <w:rFonts w:ascii="Times New Roman" w:hAnsi="Times New Roman" w:cs="Times New Roman"/>
          <w:color w:val="0D0D0D" w:themeColor="text1" w:themeTint="F2"/>
          <w:sz w:val="24"/>
          <w:szCs w:val="24"/>
        </w:rPr>
        <w:t xml:space="preserve"> </w:t>
      </w:r>
      <w:r w:rsidR="00C605B5" w:rsidRPr="0076329B">
        <w:rPr>
          <w:rFonts w:ascii="Times New Roman" w:hAnsi="Times New Roman" w:cs="Times New Roman"/>
          <w:color w:val="0D0D0D" w:themeColor="text1" w:themeTint="F2"/>
          <w:sz w:val="24"/>
          <w:szCs w:val="24"/>
        </w:rPr>
        <w:t>solitary bee</w:t>
      </w:r>
      <w:r>
        <w:rPr>
          <w:rFonts w:ascii="Times New Roman" w:hAnsi="Times New Roman" w:cs="Times New Roman"/>
          <w:color w:val="0D0D0D" w:themeColor="text1" w:themeTint="F2"/>
          <w:sz w:val="24"/>
          <w:szCs w:val="24"/>
        </w:rPr>
        <w:t xml:space="preserve"> </w:t>
      </w:r>
      <w:r w:rsidR="00C605B5" w:rsidRPr="0076329B">
        <w:rPr>
          <w:rFonts w:ascii="Times New Roman" w:hAnsi="Times New Roman" w:cs="Times New Roman"/>
          <w:color w:val="0D0D0D" w:themeColor="text1" w:themeTint="F2"/>
          <w:sz w:val="24"/>
          <w:szCs w:val="24"/>
        </w:rPr>
        <w:t>(Total = 1,281)</w:t>
      </w:r>
      <w:r>
        <w:rPr>
          <w:rFonts w:ascii="Times New Roman" w:hAnsi="Times New Roman" w:cs="Times New Roman"/>
          <w:color w:val="0D0D0D" w:themeColor="text1" w:themeTint="F2"/>
          <w:sz w:val="24"/>
          <w:szCs w:val="24"/>
        </w:rPr>
        <w:t>,</w:t>
      </w:r>
      <w:r w:rsidR="00C605B5" w:rsidRPr="0076329B">
        <w:rPr>
          <w:rFonts w:ascii="Times New Roman" w:hAnsi="Times New Roman" w:cs="Times New Roman"/>
          <w:color w:val="0D0D0D" w:themeColor="text1" w:themeTint="F2"/>
          <w:sz w:val="24"/>
          <w:szCs w:val="24"/>
        </w:rPr>
        <w:t xml:space="preserve"> honey bee (Total = 11)</w:t>
      </w:r>
      <w:r>
        <w:rPr>
          <w:rFonts w:ascii="Times New Roman" w:hAnsi="Times New Roman" w:cs="Times New Roman"/>
          <w:color w:val="0D0D0D" w:themeColor="text1" w:themeTint="F2"/>
          <w:sz w:val="24"/>
          <w:szCs w:val="24"/>
        </w:rPr>
        <w:t>,</w:t>
      </w:r>
      <w:r w:rsidR="00C605B5" w:rsidRPr="0076329B">
        <w:rPr>
          <w:rFonts w:ascii="Times New Roman" w:hAnsi="Times New Roman" w:cs="Times New Roman"/>
          <w:color w:val="0D0D0D" w:themeColor="text1" w:themeTint="F2"/>
          <w:sz w:val="24"/>
          <w:szCs w:val="24"/>
        </w:rPr>
        <w:t xml:space="preserve"> and bumblebee (Total = 15) </w:t>
      </w:r>
      <w:r>
        <w:rPr>
          <w:rFonts w:ascii="Times New Roman" w:hAnsi="Times New Roman" w:cs="Times New Roman"/>
          <w:color w:val="0D0D0D" w:themeColor="text1" w:themeTint="F2"/>
          <w:sz w:val="24"/>
          <w:szCs w:val="24"/>
        </w:rPr>
        <w:t xml:space="preserve">abundance </w:t>
      </w:r>
      <w:r w:rsidR="00C605B5" w:rsidRPr="0076329B">
        <w:rPr>
          <w:rFonts w:ascii="Times New Roman" w:hAnsi="Times New Roman" w:cs="Times New Roman"/>
          <w:color w:val="0D0D0D" w:themeColor="text1" w:themeTint="F2"/>
          <w:sz w:val="24"/>
          <w:szCs w:val="24"/>
        </w:rPr>
        <w:t>(</w:t>
      </w:r>
      <w:proofErr w:type="gramStart"/>
      <w:r w:rsidR="00C605B5" w:rsidRPr="00E42DCB">
        <w:rPr>
          <w:rFonts w:ascii="Times New Roman" w:hAnsi="Times New Roman" w:cs="Times New Roman"/>
          <w:color w:val="0D0D0D" w:themeColor="text1" w:themeTint="F2"/>
          <w:sz w:val="24"/>
          <w:szCs w:val="24"/>
        </w:rPr>
        <w:t>F</w:t>
      </w:r>
      <w:r w:rsidR="00C605B5" w:rsidRPr="00E42DCB">
        <w:rPr>
          <w:rFonts w:ascii="Times New Roman" w:hAnsi="Times New Roman" w:cs="Times New Roman"/>
          <w:color w:val="0D0D0D" w:themeColor="text1" w:themeTint="F2"/>
          <w:sz w:val="24"/>
          <w:szCs w:val="24"/>
          <w:vertAlign w:val="subscript"/>
        </w:rPr>
        <w:t>[</w:t>
      </w:r>
      <w:proofErr w:type="gramEnd"/>
      <w:r w:rsidR="00C605B5" w:rsidRPr="00E42DCB">
        <w:rPr>
          <w:rFonts w:ascii="Times New Roman" w:hAnsi="Times New Roman" w:cs="Times New Roman"/>
          <w:color w:val="0D0D0D" w:themeColor="text1" w:themeTint="F2"/>
          <w:sz w:val="24"/>
          <w:szCs w:val="24"/>
          <w:vertAlign w:val="subscript"/>
        </w:rPr>
        <w:t>2,87]</w:t>
      </w:r>
      <w:r w:rsidR="00C605B5" w:rsidRPr="00E42DCB">
        <w:rPr>
          <w:rFonts w:ascii="Times New Roman" w:hAnsi="Times New Roman" w:cs="Times New Roman"/>
          <w:color w:val="0D0D0D" w:themeColor="text1" w:themeTint="F2"/>
          <w:sz w:val="24"/>
          <w:szCs w:val="24"/>
        </w:rPr>
        <w:t xml:space="preserve"> = 29.34, P &lt; 0.01) (Fig. 1.2). This was true at each site and </w:t>
      </w:r>
      <w:r>
        <w:rPr>
          <w:rFonts w:ascii="Times New Roman" w:hAnsi="Times New Roman" w:cs="Times New Roman"/>
          <w:color w:val="0D0D0D" w:themeColor="text1" w:themeTint="F2"/>
          <w:sz w:val="24"/>
          <w:szCs w:val="24"/>
        </w:rPr>
        <w:t>in all three</w:t>
      </w:r>
      <w:r w:rsidR="00C605B5" w:rsidRPr="00E42DCB">
        <w:rPr>
          <w:rFonts w:ascii="Times New Roman" w:hAnsi="Times New Roman" w:cs="Times New Roman"/>
          <w:color w:val="0D0D0D" w:themeColor="text1" w:themeTint="F2"/>
          <w:sz w:val="24"/>
          <w:szCs w:val="24"/>
        </w:rPr>
        <w:t xml:space="preserve"> canola bloom period</w:t>
      </w:r>
      <w:r>
        <w:rPr>
          <w:rFonts w:ascii="Times New Roman" w:hAnsi="Times New Roman" w:cs="Times New Roman"/>
          <w:color w:val="0D0D0D" w:themeColor="text1" w:themeTint="F2"/>
          <w:sz w:val="24"/>
          <w:szCs w:val="24"/>
        </w:rPr>
        <w:t>s</w:t>
      </w:r>
      <w:r w:rsidR="00C605B5" w:rsidRPr="00E42DCB">
        <w:rPr>
          <w:rFonts w:ascii="Times New Roman" w:hAnsi="Times New Roman" w:cs="Times New Roman"/>
          <w:color w:val="0D0D0D" w:themeColor="text1" w:themeTint="F2"/>
          <w:sz w:val="24"/>
          <w:szCs w:val="24"/>
        </w:rPr>
        <w:t xml:space="preserve"> (Fig. 1.8, Fig. 1.9). The percentage of solitary bees </w:t>
      </w:r>
      <w:r>
        <w:rPr>
          <w:rFonts w:ascii="Times New Roman" w:hAnsi="Times New Roman" w:cs="Times New Roman"/>
          <w:color w:val="0D0D0D" w:themeColor="text1" w:themeTint="F2"/>
          <w:sz w:val="24"/>
          <w:szCs w:val="24"/>
        </w:rPr>
        <w:t>was the same</w:t>
      </w:r>
      <w:r w:rsidR="00C605B5" w:rsidRPr="00E42DCB">
        <w:rPr>
          <w:rFonts w:ascii="Times New Roman" w:hAnsi="Times New Roman" w:cs="Times New Roman"/>
          <w:color w:val="0D0D0D" w:themeColor="text1" w:themeTint="F2"/>
          <w:sz w:val="24"/>
          <w:szCs w:val="24"/>
        </w:rPr>
        <w:t xml:space="preserve"> between sites (</w:t>
      </w:r>
      <w:proofErr w:type="gramStart"/>
      <w:r w:rsidR="00C605B5" w:rsidRPr="00E42DCB">
        <w:rPr>
          <w:rFonts w:ascii="Times New Roman" w:hAnsi="Times New Roman" w:cs="Times New Roman"/>
          <w:color w:val="0D0D0D" w:themeColor="text1" w:themeTint="F2"/>
          <w:sz w:val="24"/>
          <w:szCs w:val="24"/>
        </w:rPr>
        <w:t>F</w:t>
      </w:r>
      <w:r w:rsidR="00C605B5" w:rsidRPr="00E42DCB">
        <w:rPr>
          <w:rFonts w:ascii="Times New Roman" w:hAnsi="Times New Roman" w:cs="Times New Roman"/>
          <w:color w:val="0D0D0D" w:themeColor="text1" w:themeTint="F2"/>
          <w:sz w:val="24"/>
          <w:szCs w:val="24"/>
          <w:vertAlign w:val="subscript"/>
        </w:rPr>
        <w:t>[</w:t>
      </w:r>
      <w:proofErr w:type="gramEnd"/>
      <w:r w:rsidR="00C605B5" w:rsidRPr="00E42DCB">
        <w:rPr>
          <w:rFonts w:ascii="Times New Roman" w:hAnsi="Times New Roman" w:cs="Times New Roman"/>
          <w:color w:val="0D0D0D" w:themeColor="text1" w:themeTint="F2"/>
          <w:sz w:val="24"/>
          <w:szCs w:val="24"/>
          <w:vertAlign w:val="subscript"/>
        </w:rPr>
        <w:t>9,20]</w:t>
      </w:r>
      <w:r w:rsidR="00C605B5" w:rsidRPr="00E42DCB">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rPr>
        <w:t xml:space="preserve"> </w:t>
      </w:r>
      <w:r w:rsidR="00C605B5" w:rsidRPr="00E42DCB">
        <w:rPr>
          <w:rFonts w:ascii="Times New Roman" w:hAnsi="Times New Roman" w:cs="Times New Roman"/>
          <w:color w:val="0D0D0D" w:themeColor="text1" w:themeTint="F2"/>
          <w:sz w:val="24"/>
          <w:szCs w:val="24"/>
        </w:rPr>
        <w:t xml:space="preserve">0.711, P = 0.69), but there was a marginal </w:t>
      </w:r>
      <w:r w:rsidR="00D478F5">
        <w:rPr>
          <w:rFonts w:ascii="Times New Roman" w:hAnsi="Times New Roman" w:cs="Times New Roman"/>
          <w:color w:val="0D0D0D" w:themeColor="text1" w:themeTint="F2"/>
          <w:sz w:val="24"/>
          <w:szCs w:val="24"/>
        </w:rPr>
        <w:t>decrease</w:t>
      </w:r>
      <w:r w:rsidR="00C605B5" w:rsidRPr="00E42DCB">
        <w:rPr>
          <w:rFonts w:ascii="Times New Roman" w:hAnsi="Times New Roman" w:cs="Times New Roman"/>
          <w:color w:val="0D0D0D" w:themeColor="text1" w:themeTint="F2"/>
          <w:sz w:val="24"/>
          <w:szCs w:val="24"/>
        </w:rPr>
        <w:t xml:space="preserve"> </w:t>
      </w:r>
      <w:r w:rsidR="00AE751B">
        <w:rPr>
          <w:rFonts w:ascii="Times New Roman" w:hAnsi="Times New Roman" w:cs="Times New Roman"/>
          <w:color w:val="0D0D0D" w:themeColor="text1" w:themeTint="F2"/>
          <w:sz w:val="24"/>
          <w:szCs w:val="24"/>
        </w:rPr>
        <w:t>between time periods</w:t>
      </w:r>
      <w:r w:rsidR="00C605B5" w:rsidRPr="00E42DCB">
        <w:rPr>
          <w:rFonts w:ascii="Times New Roman" w:hAnsi="Times New Roman" w:cs="Times New Roman"/>
          <w:color w:val="0D0D0D" w:themeColor="text1" w:themeTint="F2"/>
          <w:sz w:val="24"/>
          <w:szCs w:val="24"/>
        </w:rPr>
        <w:t xml:space="preserve"> (F</w:t>
      </w:r>
      <w:r w:rsidR="00C605B5" w:rsidRPr="00E42DCB">
        <w:rPr>
          <w:rFonts w:ascii="Times New Roman" w:hAnsi="Times New Roman" w:cs="Times New Roman"/>
          <w:color w:val="0D0D0D" w:themeColor="text1" w:themeTint="F2"/>
          <w:sz w:val="24"/>
          <w:szCs w:val="24"/>
          <w:vertAlign w:val="subscript"/>
        </w:rPr>
        <w:t>[2,27]</w:t>
      </w:r>
      <w:r w:rsidR="00C605B5" w:rsidRPr="00E42DCB">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rPr>
        <w:t xml:space="preserve"> </w:t>
      </w:r>
      <w:r w:rsidR="00C605B5" w:rsidRPr="00E42DCB">
        <w:rPr>
          <w:rFonts w:ascii="Times New Roman" w:hAnsi="Times New Roman" w:cs="Times New Roman"/>
          <w:color w:val="0D0D0D" w:themeColor="text1" w:themeTint="F2"/>
          <w:sz w:val="24"/>
          <w:szCs w:val="24"/>
        </w:rPr>
        <w:t xml:space="preserve">2.872, P = 0.07). When </w:t>
      </w:r>
      <w:r>
        <w:rPr>
          <w:rFonts w:ascii="Times New Roman" w:hAnsi="Times New Roman" w:cs="Times New Roman"/>
          <w:color w:val="0D0D0D" w:themeColor="text1" w:themeTint="F2"/>
          <w:sz w:val="24"/>
          <w:szCs w:val="24"/>
        </w:rPr>
        <w:t xml:space="preserve">bumblebees and honeybees </w:t>
      </w:r>
      <w:r w:rsidR="00C605B5" w:rsidRPr="00E42DCB">
        <w:rPr>
          <w:rFonts w:ascii="Times New Roman" w:hAnsi="Times New Roman" w:cs="Times New Roman"/>
          <w:color w:val="0D0D0D" w:themeColor="text1" w:themeTint="F2"/>
          <w:sz w:val="24"/>
          <w:szCs w:val="24"/>
        </w:rPr>
        <w:t>were removed from the dataset and community metrics were tested against canola percentage at 2</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km, 1</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km, and 500</w:t>
      </w:r>
      <w:r>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m ranges of </w:t>
      </w:r>
      <w:r w:rsidR="00C605B5" w:rsidRPr="00E42DCB">
        <w:rPr>
          <w:rFonts w:ascii="Times New Roman" w:hAnsi="Times New Roman" w:cs="Times New Roman"/>
          <w:color w:val="0D0D0D" w:themeColor="text1" w:themeTint="F2"/>
          <w:sz w:val="24"/>
          <w:szCs w:val="24"/>
        </w:rPr>
        <w:lastRenderedPageBreak/>
        <w:t xml:space="preserve">sites, </w:t>
      </w:r>
      <w:r w:rsidR="00BF3DE0">
        <w:rPr>
          <w:rFonts w:ascii="Times New Roman" w:hAnsi="Times New Roman" w:cs="Times New Roman"/>
          <w:color w:val="0D0D0D" w:themeColor="text1" w:themeTint="F2"/>
          <w:sz w:val="24"/>
          <w:szCs w:val="24"/>
        </w:rPr>
        <w:t xml:space="preserve">we found </w:t>
      </w:r>
      <w:r w:rsidR="00C605B5" w:rsidRPr="00E42DCB">
        <w:rPr>
          <w:rFonts w:ascii="Times New Roman" w:hAnsi="Times New Roman" w:cs="Times New Roman"/>
          <w:color w:val="0D0D0D" w:themeColor="text1" w:themeTint="F2"/>
          <w:sz w:val="24"/>
          <w:szCs w:val="24"/>
        </w:rPr>
        <w:t>no qualitative difference between the response of the solitary-exclusive bees and all bee morphogroups</w:t>
      </w:r>
      <w:r w:rsidR="00C605B5">
        <w:rPr>
          <w:rFonts w:ascii="Times New Roman" w:hAnsi="Times New Roman" w:cs="Times New Roman"/>
          <w:color w:val="000000" w:themeColor="text1"/>
          <w:sz w:val="24"/>
          <w:szCs w:val="24"/>
        </w:rPr>
        <w:t xml:space="preserve">, suggesting solitary bees drove the results </w:t>
      </w:r>
      <w:r w:rsidR="00C605B5" w:rsidRPr="00E42DCB">
        <w:rPr>
          <w:rFonts w:ascii="Times New Roman" w:hAnsi="Times New Roman" w:cs="Times New Roman"/>
          <w:color w:val="0D0D0D" w:themeColor="text1" w:themeTint="F2"/>
          <w:sz w:val="24"/>
          <w:szCs w:val="24"/>
        </w:rPr>
        <w:t>(Table 1.6).</w:t>
      </w:r>
    </w:p>
    <w:p w14:paraId="74308B24" w14:textId="1E2A4697" w:rsidR="00C605B5" w:rsidRPr="00E42DCB" w:rsidRDefault="00C605B5" w:rsidP="0015063E">
      <w:pPr>
        <w:spacing w:after="0" w:line="480" w:lineRule="auto"/>
        <w:ind w:firstLine="36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While bee richness</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F</w:t>
      </w:r>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 3.49</w:t>
      </w:r>
      <w:r>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xml:space="preserve"> and Shannon diversity </w:t>
      </w:r>
      <w:r>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F</w:t>
      </w:r>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 3.76</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significantly differed by site (Fig. 1.4</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P &lt; 0.01), </w:t>
      </w:r>
      <w:r w:rsidR="00B611CB">
        <w:rPr>
          <w:rFonts w:ascii="Times New Roman" w:hAnsi="Times New Roman" w:cs="Times New Roman"/>
          <w:color w:val="0D0D0D" w:themeColor="text1" w:themeTint="F2"/>
          <w:sz w:val="24"/>
          <w:szCs w:val="24"/>
        </w:rPr>
        <w:t>the same metrics (</w:t>
      </w:r>
      <w:r w:rsidRPr="00755926">
        <w:rPr>
          <w:rFonts w:ascii="Times New Roman" w:hAnsi="Times New Roman" w:cs="Times New Roman"/>
          <w:color w:val="0D0D0D" w:themeColor="text1" w:themeTint="F2"/>
          <w:sz w:val="24"/>
          <w:szCs w:val="24"/>
        </w:rPr>
        <w:t xml:space="preserve">richness </w:t>
      </w:r>
      <w:r w:rsidR="000A23A1">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F</w:t>
      </w:r>
      <w:r w:rsidRPr="00755926">
        <w:rPr>
          <w:rFonts w:ascii="Times New Roman" w:hAnsi="Times New Roman" w:cs="Times New Roman"/>
          <w:color w:val="0D0D0D" w:themeColor="text1" w:themeTint="F2"/>
          <w:sz w:val="24"/>
          <w:szCs w:val="24"/>
          <w:vertAlign w:val="subscript"/>
        </w:rPr>
        <w:t>[2, 27]</w:t>
      </w:r>
      <w:r w:rsidRPr="00755926">
        <w:rPr>
          <w:rFonts w:ascii="Times New Roman" w:hAnsi="Times New Roman" w:cs="Times New Roman"/>
          <w:color w:val="0D0D0D" w:themeColor="text1" w:themeTint="F2"/>
          <w:sz w:val="24"/>
          <w:szCs w:val="24"/>
        </w:rPr>
        <w:t xml:space="preserve"> = 0.23</w:t>
      </w:r>
      <w:r w:rsidR="000A23A1">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 xml:space="preserve">, abundance </w:t>
      </w:r>
      <w:r w:rsidR="000A23A1">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F</w:t>
      </w:r>
      <w:r w:rsidRPr="00755926">
        <w:rPr>
          <w:rFonts w:ascii="Times New Roman" w:hAnsi="Times New Roman" w:cs="Times New Roman"/>
          <w:color w:val="0D0D0D" w:themeColor="text1" w:themeTint="F2"/>
          <w:sz w:val="24"/>
          <w:szCs w:val="24"/>
          <w:vertAlign w:val="subscript"/>
        </w:rPr>
        <w:t>[2, 27]</w:t>
      </w:r>
      <w:r w:rsidRPr="00755926">
        <w:rPr>
          <w:rFonts w:ascii="Times New Roman" w:hAnsi="Times New Roman" w:cs="Times New Roman"/>
          <w:color w:val="0D0D0D" w:themeColor="text1" w:themeTint="F2"/>
          <w:sz w:val="24"/>
          <w:szCs w:val="24"/>
        </w:rPr>
        <w:t xml:space="preserve"> = 1.82</w:t>
      </w:r>
      <w:r w:rsidR="000A23A1">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 xml:space="preserve">, </w:t>
      </w:r>
      <w:r w:rsidR="000A23A1">
        <w:rPr>
          <w:rFonts w:ascii="Times New Roman" w:hAnsi="Times New Roman" w:cs="Times New Roman"/>
          <w:color w:val="0D0D0D" w:themeColor="text1" w:themeTint="F2"/>
          <w:sz w:val="24"/>
          <w:szCs w:val="24"/>
        </w:rPr>
        <w:t>and</w:t>
      </w:r>
      <w:r w:rsidRPr="00755926">
        <w:rPr>
          <w:rFonts w:ascii="Times New Roman" w:hAnsi="Times New Roman" w:cs="Times New Roman"/>
          <w:color w:val="0D0D0D" w:themeColor="text1" w:themeTint="F2"/>
          <w:sz w:val="24"/>
          <w:szCs w:val="24"/>
        </w:rPr>
        <w:t xml:space="preserve"> Shannon diversity </w:t>
      </w:r>
      <w:r w:rsidR="000A23A1">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F</w:t>
      </w:r>
      <w:r w:rsidRPr="00755926">
        <w:rPr>
          <w:rFonts w:ascii="Times New Roman" w:hAnsi="Times New Roman" w:cs="Times New Roman"/>
          <w:color w:val="0D0D0D" w:themeColor="text1" w:themeTint="F2"/>
          <w:sz w:val="24"/>
          <w:szCs w:val="24"/>
          <w:vertAlign w:val="subscript"/>
        </w:rPr>
        <w:t>[2, 27]</w:t>
      </w:r>
      <w:r w:rsidRPr="00755926">
        <w:rPr>
          <w:rFonts w:ascii="Times New Roman" w:hAnsi="Times New Roman" w:cs="Times New Roman"/>
          <w:color w:val="0D0D0D" w:themeColor="text1" w:themeTint="F2"/>
          <w:sz w:val="24"/>
          <w:szCs w:val="24"/>
        </w:rPr>
        <w:t xml:space="preserve"> = 0.19</w:t>
      </w:r>
      <w:r w:rsidR="00AE0F20">
        <w:rPr>
          <w:rFonts w:ascii="Times New Roman" w:hAnsi="Times New Roman" w:cs="Times New Roman"/>
          <w:color w:val="0D0D0D" w:themeColor="text1" w:themeTint="F2"/>
          <w:sz w:val="24"/>
          <w:szCs w:val="24"/>
        </w:rPr>
        <w:t>]</w:t>
      </w:r>
      <w:r w:rsidR="00B611CB">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 xml:space="preserve"> did not vary between the pre</w:t>
      </w:r>
      <w:r w:rsidR="00274C0C">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 peak</w:t>
      </w:r>
      <w:r w:rsidR="00274C0C">
        <w:rPr>
          <w:rFonts w:ascii="Times New Roman" w:hAnsi="Times New Roman" w:cs="Times New Roman"/>
          <w:color w:val="0D0D0D" w:themeColor="text1" w:themeTint="F2"/>
          <w:sz w:val="24"/>
          <w:szCs w:val="24"/>
        </w:rPr>
        <w:t>-</w:t>
      </w:r>
      <w:r w:rsidRPr="00755926">
        <w:rPr>
          <w:rFonts w:ascii="Times New Roman" w:hAnsi="Times New Roman" w:cs="Times New Roman"/>
          <w:color w:val="0D0D0D" w:themeColor="text1" w:themeTint="F2"/>
          <w:sz w:val="24"/>
          <w:szCs w:val="24"/>
        </w:rPr>
        <w:t>, and post-bloom time periods (Fig. 1.3; P = 0.63).</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Least </w:t>
      </w:r>
      <w:r>
        <w:rPr>
          <w:rFonts w:ascii="Times New Roman" w:hAnsi="Times New Roman" w:cs="Times New Roman"/>
          <w:color w:val="0D0D0D" w:themeColor="text1" w:themeTint="F2"/>
          <w:sz w:val="24"/>
          <w:szCs w:val="24"/>
        </w:rPr>
        <w:t>s</w:t>
      </w:r>
      <w:r w:rsidRPr="00E42DCB">
        <w:rPr>
          <w:rFonts w:ascii="Times New Roman" w:hAnsi="Times New Roman" w:cs="Times New Roman"/>
          <w:color w:val="0D0D0D" w:themeColor="text1" w:themeTint="F2"/>
          <w:sz w:val="24"/>
          <w:szCs w:val="24"/>
        </w:rPr>
        <w:t xml:space="preserve">quares </w:t>
      </w:r>
      <w:r>
        <w:rPr>
          <w:rFonts w:ascii="Times New Roman" w:hAnsi="Times New Roman" w:cs="Times New Roman"/>
          <w:color w:val="0D0D0D" w:themeColor="text1" w:themeTint="F2"/>
          <w:sz w:val="24"/>
          <w:szCs w:val="24"/>
        </w:rPr>
        <w:t>m</w:t>
      </w:r>
      <w:r w:rsidRPr="00E42DCB">
        <w:rPr>
          <w:rFonts w:ascii="Times New Roman" w:hAnsi="Times New Roman" w:cs="Times New Roman"/>
          <w:color w:val="0D0D0D" w:themeColor="text1" w:themeTint="F2"/>
          <w:sz w:val="24"/>
          <w:szCs w:val="24"/>
        </w:rPr>
        <w:t xml:space="preserve">ean tests showed that </w:t>
      </w:r>
      <w:r w:rsidR="009669F6">
        <w:rPr>
          <w:rFonts w:ascii="Times New Roman" w:hAnsi="Times New Roman" w:cs="Times New Roman"/>
          <w:color w:val="0D0D0D" w:themeColor="text1" w:themeTint="F2"/>
          <w:sz w:val="24"/>
          <w:szCs w:val="24"/>
        </w:rPr>
        <w:t xml:space="preserve">the same sites </w:t>
      </w:r>
      <w:r w:rsidRPr="00E42DCB">
        <w:rPr>
          <w:rFonts w:ascii="Times New Roman" w:hAnsi="Times New Roman" w:cs="Times New Roman"/>
          <w:color w:val="0D0D0D" w:themeColor="text1" w:themeTint="F2"/>
          <w:sz w:val="24"/>
          <w:szCs w:val="24"/>
        </w:rPr>
        <w:t xml:space="preserve">differed in both bee richness and Shannon diversity values (Fig. 1.4). Bee abundance did not differ significantly by site (Fig. 1.4; </w:t>
      </w:r>
      <w:proofErr w:type="gramStart"/>
      <w:r w:rsidRPr="00E42DCB">
        <w:rPr>
          <w:rFonts w:ascii="Times New Roman" w:hAnsi="Times New Roman" w:cs="Times New Roman"/>
          <w:color w:val="0D0D0D" w:themeColor="text1" w:themeTint="F2"/>
          <w:sz w:val="24"/>
          <w:szCs w:val="24"/>
        </w:rPr>
        <w:t>F</w:t>
      </w:r>
      <w:r w:rsidRPr="00E42DCB">
        <w:rPr>
          <w:rFonts w:ascii="Times New Roman" w:hAnsi="Times New Roman" w:cs="Times New Roman"/>
          <w:color w:val="0D0D0D" w:themeColor="text1" w:themeTint="F2"/>
          <w:sz w:val="24"/>
          <w:szCs w:val="24"/>
          <w:vertAlign w:val="subscript"/>
        </w:rPr>
        <w:t>[</w:t>
      </w:r>
      <w:proofErr w:type="gramEnd"/>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rPr>
        <w:t xml:space="preserve"> </w:t>
      </w:r>
      <w:r w:rsidRPr="00E42DCB">
        <w:rPr>
          <w:rFonts w:ascii="Times New Roman" w:hAnsi="Times New Roman" w:cs="Times New Roman"/>
          <w:color w:val="0D0D0D" w:themeColor="text1" w:themeTint="F2"/>
          <w:sz w:val="24"/>
          <w:szCs w:val="24"/>
        </w:rPr>
        <w:t>0.78, P = 0.63) or canola bloom period</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(Fig. 1.3; F</w:t>
      </w:r>
      <w:r w:rsidRPr="00E42DCB">
        <w:rPr>
          <w:rFonts w:ascii="Times New Roman" w:hAnsi="Times New Roman" w:cs="Times New Roman"/>
          <w:color w:val="0D0D0D" w:themeColor="text1" w:themeTint="F2"/>
          <w:sz w:val="24"/>
          <w:szCs w:val="24"/>
          <w:vertAlign w:val="subscript"/>
        </w:rPr>
        <w:t>[2, 27]</w:t>
      </w:r>
      <w:r w:rsidRPr="00E42DCB">
        <w:rPr>
          <w:rFonts w:ascii="Times New Roman" w:hAnsi="Times New Roman" w:cs="Times New Roman"/>
          <w:color w:val="0D0D0D" w:themeColor="text1" w:themeTint="F2"/>
          <w:sz w:val="24"/>
          <w:szCs w:val="24"/>
        </w:rPr>
        <w:t xml:space="preserve"> = 1.82, P = 0.18).</w:t>
      </w:r>
      <w:r w:rsidRPr="00E42DCB">
        <w:rPr>
          <w:rFonts w:ascii="Times New Roman" w:hAnsi="Times New Roman" w:cs="Times New Roman"/>
          <w:i/>
          <w:iCs/>
          <w:color w:val="0D0D0D" w:themeColor="text1" w:themeTint="F2"/>
          <w:sz w:val="24"/>
          <w:szCs w:val="24"/>
        </w:rPr>
        <w:t xml:space="preserve"> </w:t>
      </w:r>
      <w:r w:rsidRPr="00E42DCB">
        <w:rPr>
          <w:rFonts w:ascii="Times New Roman" w:hAnsi="Times New Roman" w:cs="Times New Roman"/>
          <w:color w:val="0D0D0D" w:themeColor="text1" w:themeTint="F2"/>
          <w:sz w:val="24"/>
          <w:szCs w:val="24"/>
        </w:rPr>
        <w:t>Plant richness</w:t>
      </w:r>
      <w:r>
        <w:rPr>
          <w:rFonts w:ascii="Times New Roman" w:hAnsi="Times New Roman" w:cs="Times New Roman"/>
          <w:color w:val="0D0D0D" w:themeColor="text1" w:themeTint="F2"/>
          <w:sz w:val="24"/>
          <w:szCs w:val="24"/>
        </w:rPr>
        <w:t xml:space="preserve"> (</w:t>
      </w:r>
      <w:proofErr w:type="gramStart"/>
      <w:r w:rsidRPr="00E42DCB">
        <w:rPr>
          <w:rFonts w:ascii="Times New Roman" w:hAnsi="Times New Roman" w:cs="Times New Roman"/>
          <w:color w:val="0D0D0D" w:themeColor="text1" w:themeTint="F2"/>
          <w:sz w:val="24"/>
          <w:szCs w:val="24"/>
        </w:rPr>
        <w:t>F</w:t>
      </w:r>
      <w:r w:rsidRPr="00E42DCB">
        <w:rPr>
          <w:rFonts w:ascii="Times New Roman" w:hAnsi="Times New Roman" w:cs="Times New Roman"/>
          <w:color w:val="0D0D0D" w:themeColor="text1" w:themeTint="F2"/>
          <w:sz w:val="24"/>
          <w:szCs w:val="24"/>
          <w:vertAlign w:val="subscript"/>
        </w:rPr>
        <w:t>[</w:t>
      </w:r>
      <w:proofErr w:type="gramEnd"/>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 0.61</w:t>
      </w:r>
      <w:r>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xml:space="preserve"> and abundance </w:t>
      </w:r>
      <w:r>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F</w:t>
      </w:r>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 1.60</w:t>
      </w:r>
      <w:r>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xml:space="preserve"> were similar across site</w:t>
      </w:r>
      <w:r w:rsidR="004C7F97">
        <w:rPr>
          <w:rFonts w:ascii="Times New Roman" w:hAnsi="Times New Roman" w:cs="Times New Roman"/>
          <w:color w:val="0D0D0D" w:themeColor="text1" w:themeTint="F2"/>
          <w:sz w:val="24"/>
          <w:szCs w:val="24"/>
        </w:rPr>
        <w:t>s</w:t>
      </w:r>
      <w:r w:rsidRPr="00E42DCB">
        <w:rPr>
          <w:rFonts w:ascii="Times New Roman" w:hAnsi="Times New Roman" w:cs="Times New Roman"/>
          <w:color w:val="0D0D0D" w:themeColor="text1" w:themeTint="F2"/>
          <w:sz w:val="24"/>
          <w:szCs w:val="24"/>
        </w:rPr>
        <w:t xml:space="preserve"> (P &gt; 0.10), with a marginal difference in Shannon diversity (Fig. 1.4; F</w:t>
      </w:r>
      <w:r w:rsidRPr="00E42DCB">
        <w:rPr>
          <w:rFonts w:ascii="Times New Roman" w:hAnsi="Times New Roman" w:cs="Times New Roman"/>
          <w:color w:val="0D0D0D" w:themeColor="text1" w:themeTint="F2"/>
          <w:sz w:val="24"/>
          <w:szCs w:val="24"/>
          <w:vertAlign w:val="subscript"/>
        </w:rPr>
        <w:t>[9, 20]</w:t>
      </w:r>
      <w:r w:rsidRPr="00E42DCB">
        <w:rPr>
          <w:rFonts w:ascii="Times New Roman" w:hAnsi="Times New Roman" w:cs="Times New Roman"/>
          <w:color w:val="0D0D0D" w:themeColor="text1" w:themeTint="F2"/>
          <w:sz w:val="24"/>
          <w:szCs w:val="24"/>
        </w:rPr>
        <w:t xml:space="preserve"> = 2.14, P = 0.07). </w:t>
      </w:r>
      <w:r w:rsidRPr="00755926">
        <w:rPr>
          <w:rFonts w:ascii="Times New Roman" w:hAnsi="Times New Roman" w:cs="Times New Roman"/>
          <w:color w:val="0D0D0D" w:themeColor="text1" w:themeTint="F2"/>
          <w:sz w:val="24"/>
          <w:szCs w:val="24"/>
        </w:rPr>
        <w:t>Plant abundance (</w:t>
      </w:r>
      <w:proofErr w:type="gramStart"/>
      <w:r w:rsidRPr="00755926">
        <w:rPr>
          <w:rFonts w:ascii="Times New Roman" w:hAnsi="Times New Roman" w:cs="Times New Roman"/>
          <w:color w:val="0D0D0D" w:themeColor="text1" w:themeTint="F2"/>
          <w:sz w:val="24"/>
          <w:szCs w:val="24"/>
        </w:rPr>
        <w:t>F</w:t>
      </w:r>
      <w:r w:rsidRPr="00755926">
        <w:rPr>
          <w:rFonts w:ascii="Times New Roman" w:hAnsi="Times New Roman" w:cs="Times New Roman"/>
          <w:color w:val="0D0D0D" w:themeColor="text1" w:themeTint="F2"/>
          <w:sz w:val="24"/>
          <w:szCs w:val="24"/>
          <w:vertAlign w:val="subscript"/>
        </w:rPr>
        <w:t>[</w:t>
      </w:r>
      <w:proofErr w:type="gramEnd"/>
      <w:r w:rsidRPr="00755926">
        <w:rPr>
          <w:rFonts w:ascii="Times New Roman" w:hAnsi="Times New Roman" w:cs="Times New Roman"/>
          <w:color w:val="0D0D0D" w:themeColor="text1" w:themeTint="F2"/>
          <w:sz w:val="24"/>
          <w:szCs w:val="24"/>
          <w:vertAlign w:val="subscript"/>
        </w:rPr>
        <w:t xml:space="preserve">2, 27] </w:t>
      </w:r>
      <w:r w:rsidRPr="00755926">
        <w:rPr>
          <w:rFonts w:ascii="Times New Roman" w:hAnsi="Times New Roman" w:cs="Times New Roman"/>
          <w:color w:val="0D0D0D" w:themeColor="text1" w:themeTint="F2"/>
          <w:sz w:val="24"/>
          <w:szCs w:val="24"/>
        </w:rPr>
        <w:t>= 4.51), species richness (F</w:t>
      </w:r>
      <w:r w:rsidRPr="00755926">
        <w:rPr>
          <w:rFonts w:ascii="Times New Roman" w:hAnsi="Times New Roman" w:cs="Times New Roman"/>
          <w:color w:val="0D0D0D" w:themeColor="text1" w:themeTint="F2"/>
          <w:sz w:val="24"/>
          <w:szCs w:val="24"/>
          <w:vertAlign w:val="subscript"/>
        </w:rPr>
        <w:t xml:space="preserve">[2, 27] </w:t>
      </w:r>
      <w:r w:rsidRPr="00755926">
        <w:rPr>
          <w:rFonts w:ascii="Times New Roman" w:hAnsi="Times New Roman" w:cs="Times New Roman"/>
          <w:color w:val="0D0D0D" w:themeColor="text1" w:themeTint="F2"/>
          <w:sz w:val="24"/>
          <w:szCs w:val="24"/>
        </w:rPr>
        <w:t>= 4.21),  and Shannon diversity (F</w:t>
      </w:r>
      <w:r w:rsidRPr="00755926">
        <w:rPr>
          <w:rFonts w:ascii="Times New Roman" w:hAnsi="Times New Roman" w:cs="Times New Roman"/>
          <w:color w:val="0D0D0D" w:themeColor="text1" w:themeTint="F2"/>
          <w:sz w:val="24"/>
          <w:szCs w:val="24"/>
          <w:vertAlign w:val="subscript"/>
        </w:rPr>
        <w:t xml:space="preserve">[2, 27] </w:t>
      </w:r>
      <w:r w:rsidRPr="00755926">
        <w:rPr>
          <w:rFonts w:ascii="Times New Roman" w:hAnsi="Times New Roman" w:cs="Times New Roman"/>
          <w:color w:val="0D0D0D" w:themeColor="text1" w:themeTint="F2"/>
          <w:sz w:val="24"/>
          <w:szCs w:val="24"/>
        </w:rPr>
        <w:t>= 3.68) are found to decrease over time when compared across the three bloom periods (Fig. 1.3; P &lt; 0.04).</w:t>
      </w:r>
      <w:r w:rsidRPr="00E42DCB">
        <w:rPr>
          <w:rFonts w:ascii="Times New Roman" w:hAnsi="Times New Roman" w:cs="Times New Roman"/>
          <w:color w:val="0D0D0D" w:themeColor="text1" w:themeTint="F2"/>
          <w:sz w:val="24"/>
          <w:szCs w:val="24"/>
        </w:rPr>
        <w:t xml:space="preserve"> Tukey HSD tests further supported these results, showing that within all three plant diversity metrics values in the </w:t>
      </w:r>
      <w:r w:rsidR="004C7F97">
        <w:rPr>
          <w:rFonts w:ascii="Times New Roman" w:hAnsi="Times New Roman" w:cs="Times New Roman"/>
          <w:color w:val="0D0D0D" w:themeColor="text1" w:themeTint="F2"/>
          <w:sz w:val="24"/>
          <w:szCs w:val="24"/>
        </w:rPr>
        <w:t>p</w:t>
      </w:r>
      <w:r w:rsidRPr="00E42DCB">
        <w:rPr>
          <w:rFonts w:ascii="Times New Roman" w:hAnsi="Times New Roman" w:cs="Times New Roman"/>
          <w:color w:val="0D0D0D" w:themeColor="text1" w:themeTint="F2"/>
          <w:sz w:val="24"/>
          <w:szCs w:val="24"/>
        </w:rPr>
        <w:t>re-</w:t>
      </w:r>
      <w:r w:rsidR="004C7F97">
        <w:rPr>
          <w:rFonts w:ascii="Times New Roman" w:hAnsi="Times New Roman" w:cs="Times New Roman"/>
          <w:color w:val="0D0D0D" w:themeColor="text1" w:themeTint="F2"/>
          <w:sz w:val="24"/>
          <w:szCs w:val="24"/>
        </w:rPr>
        <w:t>b</w:t>
      </w:r>
      <w:r w:rsidRPr="00E42DCB">
        <w:rPr>
          <w:rFonts w:ascii="Times New Roman" w:hAnsi="Times New Roman" w:cs="Times New Roman"/>
          <w:color w:val="0D0D0D" w:themeColor="text1" w:themeTint="F2"/>
          <w:sz w:val="24"/>
          <w:szCs w:val="24"/>
        </w:rPr>
        <w:t xml:space="preserve">loom period </w:t>
      </w:r>
      <w:r w:rsidR="006B6133">
        <w:rPr>
          <w:rFonts w:ascii="Times New Roman" w:hAnsi="Times New Roman" w:cs="Times New Roman"/>
          <w:color w:val="0D0D0D" w:themeColor="text1" w:themeTint="F2"/>
          <w:sz w:val="24"/>
          <w:szCs w:val="24"/>
        </w:rPr>
        <w:t xml:space="preserve">were significantly higher when compared to </w:t>
      </w:r>
      <w:r w:rsidRPr="00E42DCB">
        <w:rPr>
          <w:rFonts w:ascii="Times New Roman" w:hAnsi="Times New Roman" w:cs="Times New Roman"/>
          <w:color w:val="0D0D0D" w:themeColor="text1" w:themeTint="F2"/>
          <w:sz w:val="24"/>
          <w:szCs w:val="24"/>
        </w:rPr>
        <w:t xml:space="preserve">the </w:t>
      </w:r>
      <w:r w:rsidR="004C7F97">
        <w:rPr>
          <w:rFonts w:ascii="Times New Roman" w:hAnsi="Times New Roman" w:cs="Times New Roman"/>
          <w:color w:val="0D0D0D" w:themeColor="text1" w:themeTint="F2"/>
          <w:sz w:val="24"/>
          <w:szCs w:val="24"/>
        </w:rPr>
        <w:t>p</w:t>
      </w:r>
      <w:r w:rsidRPr="00E42DCB">
        <w:rPr>
          <w:rFonts w:ascii="Times New Roman" w:hAnsi="Times New Roman" w:cs="Times New Roman"/>
          <w:color w:val="0D0D0D" w:themeColor="text1" w:themeTint="F2"/>
          <w:sz w:val="24"/>
          <w:szCs w:val="24"/>
        </w:rPr>
        <w:t>ost-</w:t>
      </w:r>
      <w:r w:rsidR="004C7F97">
        <w:rPr>
          <w:rFonts w:ascii="Times New Roman" w:hAnsi="Times New Roman" w:cs="Times New Roman"/>
          <w:color w:val="0D0D0D" w:themeColor="text1" w:themeTint="F2"/>
          <w:sz w:val="24"/>
          <w:szCs w:val="24"/>
        </w:rPr>
        <w:t>b</w:t>
      </w:r>
      <w:r w:rsidRPr="00E42DCB">
        <w:rPr>
          <w:rFonts w:ascii="Times New Roman" w:hAnsi="Times New Roman" w:cs="Times New Roman"/>
          <w:color w:val="0D0D0D" w:themeColor="text1" w:themeTint="F2"/>
          <w:sz w:val="24"/>
          <w:szCs w:val="24"/>
        </w:rPr>
        <w:t xml:space="preserve">loom period (P ≤ 0.03), and both periods had similar values to the </w:t>
      </w:r>
      <w:r w:rsidR="004C7F97">
        <w:rPr>
          <w:rFonts w:ascii="Times New Roman" w:hAnsi="Times New Roman" w:cs="Times New Roman"/>
          <w:color w:val="0D0D0D" w:themeColor="text1" w:themeTint="F2"/>
          <w:sz w:val="24"/>
          <w:szCs w:val="24"/>
        </w:rPr>
        <w:t>p</w:t>
      </w:r>
      <w:r w:rsidRPr="00E42DCB">
        <w:rPr>
          <w:rFonts w:ascii="Times New Roman" w:hAnsi="Times New Roman" w:cs="Times New Roman"/>
          <w:color w:val="0D0D0D" w:themeColor="text1" w:themeTint="F2"/>
          <w:sz w:val="24"/>
          <w:szCs w:val="24"/>
        </w:rPr>
        <w:t>eak-</w:t>
      </w:r>
      <w:r w:rsidR="004C7F97">
        <w:rPr>
          <w:rFonts w:ascii="Times New Roman" w:hAnsi="Times New Roman" w:cs="Times New Roman"/>
          <w:color w:val="0D0D0D" w:themeColor="text1" w:themeTint="F2"/>
          <w:sz w:val="24"/>
          <w:szCs w:val="24"/>
        </w:rPr>
        <w:t>b</w:t>
      </w:r>
      <w:r w:rsidRPr="00E42DCB">
        <w:rPr>
          <w:rFonts w:ascii="Times New Roman" w:hAnsi="Times New Roman" w:cs="Times New Roman"/>
          <w:color w:val="0D0D0D" w:themeColor="text1" w:themeTint="F2"/>
          <w:sz w:val="24"/>
          <w:szCs w:val="24"/>
        </w:rPr>
        <w:t>loom period (Fig. 1.3</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P ≥ 0.50</w:t>
      </w:r>
      <w:r>
        <w:rPr>
          <w:rFonts w:ascii="Times New Roman" w:hAnsi="Times New Roman" w:cs="Times New Roman"/>
          <w:color w:val="0D0D0D" w:themeColor="text1" w:themeTint="F2"/>
          <w:sz w:val="24"/>
          <w:szCs w:val="24"/>
        </w:rPr>
        <w:t>).</w:t>
      </w:r>
    </w:p>
    <w:p w14:paraId="0556CFD4" w14:textId="23B6601A" w:rsidR="00C605B5" w:rsidRPr="00E42DCB" w:rsidRDefault="00C605B5" w:rsidP="0015063E">
      <w:pPr>
        <w:spacing w:after="0" w:line="480" w:lineRule="auto"/>
        <w:ind w:firstLine="72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Pearson’s product-moment correlations testing the effects between bee and floral variables found some significant, positive relationships between these metrics (Fig. 1.5</w:t>
      </w:r>
      <w:r w:rsidRPr="00F234BF">
        <w:rPr>
          <w:rFonts w:ascii="Times New Roman" w:hAnsi="Times New Roman" w:cs="Times New Roman"/>
          <w:color w:val="0D0D0D" w:themeColor="text1" w:themeTint="F2"/>
          <w:sz w:val="24"/>
          <w:szCs w:val="24"/>
        </w:rPr>
        <w:t xml:space="preserve">). </w:t>
      </w:r>
      <w:r w:rsidR="004C7F97">
        <w:rPr>
          <w:rFonts w:ascii="Times New Roman" w:hAnsi="Times New Roman" w:cs="Times New Roman"/>
          <w:color w:val="0D0D0D" w:themeColor="text1" w:themeTint="F2"/>
          <w:sz w:val="24"/>
          <w:szCs w:val="24"/>
        </w:rPr>
        <w:t xml:space="preserve">There was no correlation between floral abundance and </w:t>
      </w:r>
      <w:r w:rsidRPr="00F234BF">
        <w:rPr>
          <w:rFonts w:ascii="Times New Roman" w:hAnsi="Times New Roman" w:cs="Times New Roman"/>
          <w:color w:val="0D0D0D" w:themeColor="text1" w:themeTint="F2"/>
          <w:sz w:val="24"/>
          <w:szCs w:val="24"/>
        </w:rPr>
        <w:t>bee richness (t</w:t>
      </w:r>
      <w:r w:rsidRPr="00F234BF">
        <w:rPr>
          <w:rFonts w:ascii="Times New Roman" w:hAnsi="Times New Roman" w:cs="Times New Roman"/>
          <w:color w:val="0D0D0D" w:themeColor="text1" w:themeTint="F2"/>
          <w:sz w:val="24"/>
          <w:szCs w:val="24"/>
          <w:vertAlign w:val="subscript"/>
        </w:rPr>
        <w:t>8</w:t>
      </w:r>
      <w:r w:rsidRPr="00F234BF">
        <w:rPr>
          <w:rFonts w:ascii="Times New Roman" w:hAnsi="Times New Roman" w:cs="Times New Roman"/>
          <w:color w:val="0D0D0D" w:themeColor="text1" w:themeTint="F2"/>
          <w:sz w:val="24"/>
          <w:szCs w:val="24"/>
        </w:rPr>
        <w:t xml:space="preserve"> = -0.15, P = 0.89), abundance (t</w:t>
      </w:r>
      <w:r w:rsidRPr="00F234BF">
        <w:rPr>
          <w:rFonts w:ascii="Times New Roman" w:hAnsi="Times New Roman" w:cs="Times New Roman"/>
          <w:color w:val="0D0D0D" w:themeColor="text1" w:themeTint="F2"/>
          <w:sz w:val="24"/>
          <w:szCs w:val="24"/>
          <w:vertAlign w:val="subscript"/>
        </w:rPr>
        <w:t>8</w:t>
      </w:r>
      <w:r w:rsidRPr="00F234BF">
        <w:rPr>
          <w:rFonts w:ascii="Times New Roman" w:hAnsi="Times New Roman" w:cs="Times New Roman"/>
          <w:color w:val="0D0D0D" w:themeColor="text1" w:themeTint="F2"/>
          <w:sz w:val="24"/>
          <w:szCs w:val="24"/>
        </w:rPr>
        <w:t xml:space="preserve"> = -0.77, P = 0.46), and Shannon diversity (t</w:t>
      </w:r>
      <w:r w:rsidRPr="00F234BF">
        <w:rPr>
          <w:rFonts w:ascii="Times New Roman" w:hAnsi="Times New Roman" w:cs="Times New Roman"/>
          <w:color w:val="0D0D0D" w:themeColor="text1" w:themeTint="F2"/>
          <w:sz w:val="24"/>
          <w:szCs w:val="24"/>
          <w:vertAlign w:val="subscript"/>
        </w:rPr>
        <w:t>8</w:t>
      </w:r>
      <w:r w:rsidRPr="00F234BF">
        <w:rPr>
          <w:rFonts w:ascii="Times New Roman" w:hAnsi="Times New Roman" w:cs="Times New Roman"/>
          <w:color w:val="0D0D0D" w:themeColor="text1" w:themeTint="F2"/>
          <w:sz w:val="24"/>
          <w:szCs w:val="24"/>
        </w:rPr>
        <w:t xml:space="preserve"> = 0.16, P = 0.88)</w:t>
      </w:r>
      <w:r w:rsidR="004C7F97">
        <w:rPr>
          <w:rFonts w:ascii="Times New Roman" w:hAnsi="Times New Roman" w:cs="Times New Roman"/>
          <w:color w:val="0D0D0D" w:themeColor="text1" w:themeTint="F2"/>
          <w:sz w:val="24"/>
          <w:szCs w:val="24"/>
        </w:rPr>
        <w:t>.</w:t>
      </w:r>
      <w:r w:rsidRPr="00F234BF">
        <w:rPr>
          <w:rFonts w:ascii="Times New Roman" w:hAnsi="Times New Roman" w:cs="Times New Roman"/>
          <w:color w:val="0D0D0D" w:themeColor="text1" w:themeTint="F2"/>
          <w:sz w:val="24"/>
          <w:szCs w:val="24"/>
        </w:rPr>
        <w:t xml:space="preserve"> </w:t>
      </w:r>
      <w:r w:rsidRPr="00F721D9">
        <w:rPr>
          <w:rFonts w:ascii="Times New Roman" w:hAnsi="Times New Roman" w:cs="Times New Roman"/>
          <w:color w:val="0D0D0D" w:themeColor="text1" w:themeTint="F2"/>
          <w:sz w:val="24"/>
          <w:szCs w:val="24"/>
        </w:rPr>
        <w:t>Floral richness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0.52</w:t>
      </w:r>
      <w:r>
        <w:rPr>
          <w:rFonts w:ascii="Times New Roman" w:hAnsi="Times New Roman" w:cs="Times New Roman"/>
          <w:color w:val="0D0D0D" w:themeColor="text1" w:themeTint="F2"/>
          <w:sz w:val="24"/>
          <w:szCs w:val="24"/>
        </w:rPr>
        <w:t>;</w:t>
      </w:r>
      <w:r w:rsidRPr="00F721D9">
        <w:rPr>
          <w:rFonts w:ascii="Times New Roman" w:hAnsi="Times New Roman" w:cs="Times New Roman"/>
          <w:color w:val="0D0D0D" w:themeColor="text1" w:themeTint="F2"/>
          <w:sz w:val="24"/>
          <w:szCs w:val="24"/>
        </w:rPr>
        <w:t xml:space="preserve">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0.71</w:t>
      </w:r>
      <w:r>
        <w:rPr>
          <w:rFonts w:ascii="Times New Roman" w:hAnsi="Times New Roman" w:cs="Times New Roman"/>
          <w:color w:val="0D0D0D" w:themeColor="text1" w:themeTint="F2"/>
          <w:sz w:val="24"/>
          <w:szCs w:val="24"/>
        </w:rPr>
        <w:t xml:space="preserve">; </w:t>
      </w:r>
      <w:r w:rsidRPr="00F721D9">
        <w:rPr>
          <w:rFonts w:ascii="Times New Roman" w:hAnsi="Times New Roman" w:cs="Times New Roman"/>
          <w:color w:val="0D0D0D" w:themeColor="text1" w:themeTint="F2"/>
          <w:sz w:val="24"/>
          <w:szCs w:val="24"/>
        </w:rPr>
        <w:t>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1.68) and Shannon diversity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-0.76</w:t>
      </w:r>
      <w:r>
        <w:rPr>
          <w:rFonts w:ascii="Times New Roman" w:hAnsi="Times New Roman" w:cs="Times New Roman"/>
          <w:color w:val="0D0D0D" w:themeColor="text1" w:themeTint="F2"/>
          <w:sz w:val="24"/>
          <w:szCs w:val="24"/>
        </w:rPr>
        <w:t xml:space="preserve">; </w:t>
      </w:r>
      <w:r w:rsidRPr="00F721D9">
        <w:rPr>
          <w:rFonts w:ascii="Times New Roman" w:hAnsi="Times New Roman" w:cs="Times New Roman"/>
          <w:color w:val="0D0D0D" w:themeColor="text1" w:themeTint="F2"/>
          <w:sz w:val="24"/>
          <w:szCs w:val="24"/>
        </w:rPr>
        <w:t>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-0.1</w:t>
      </w:r>
      <w:r>
        <w:rPr>
          <w:rFonts w:ascii="Times New Roman" w:hAnsi="Times New Roman" w:cs="Times New Roman"/>
          <w:color w:val="0D0D0D" w:themeColor="text1" w:themeTint="F2"/>
          <w:sz w:val="24"/>
          <w:szCs w:val="24"/>
        </w:rPr>
        <w:t>5;</w:t>
      </w:r>
      <w:r w:rsidRPr="00F721D9">
        <w:rPr>
          <w:rFonts w:ascii="Times New Roman" w:hAnsi="Times New Roman" w:cs="Times New Roman"/>
          <w:color w:val="0D0D0D" w:themeColor="text1" w:themeTint="F2"/>
          <w:sz w:val="24"/>
          <w:szCs w:val="24"/>
        </w:rPr>
        <w:t xml:space="preserve">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0.16) </w:t>
      </w:r>
      <w:r w:rsidR="004C7F97">
        <w:rPr>
          <w:rFonts w:ascii="Times New Roman" w:hAnsi="Times New Roman" w:cs="Times New Roman"/>
          <w:color w:val="0D0D0D" w:themeColor="text1" w:themeTint="F2"/>
          <w:sz w:val="24"/>
          <w:szCs w:val="24"/>
        </w:rPr>
        <w:t>were not correlate</w:t>
      </w:r>
      <w:r w:rsidR="000A23A1">
        <w:rPr>
          <w:rFonts w:ascii="Times New Roman" w:hAnsi="Times New Roman" w:cs="Times New Roman"/>
          <w:color w:val="0D0D0D" w:themeColor="text1" w:themeTint="F2"/>
          <w:sz w:val="24"/>
          <w:szCs w:val="24"/>
        </w:rPr>
        <w:t>d</w:t>
      </w:r>
      <w:r w:rsidR="004C7F97">
        <w:rPr>
          <w:rFonts w:ascii="Times New Roman" w:hAnsi="Times New Roman" w:cs="Times New Roman"/>
          <w:color w:val="0D0D0D" w:themeColor="text1" w:themeTint="F2"/>
          <w:sz w:val="24"/>
          <w:szCs w:val="24"/>
        </w:rPr>
        <w:t xml:space="preserve"> with</w:t>
      </w:r>
      <w:r w:rsidRPr="00F721D9">
        <w:rPr>
          <w:rFonts w:ascii="Times New Roman" w:hAnsi="Times New Roman" w:cs="Times New Roman"/>
          <w:color w:val="0D0D0D" w:themeColor="text1" w:themeTint="F2"/>
          <w:sz w:val="24"/>
          <w:szCs w:val="24"/>
        </w:rPr>
        <w:t xml:space="preserve"> bee abundance, richness, or Shannon diversity (P ≥ 0.13).</w:t>
      </w:r>
      <w:r w:rsidRPr="00E42DCB">
        <w:rPr>
          <w:rFonts w:ascii="Times New Roman" w:hAnsi="Times New Roman" w:cs="Times New Roman"/>
          <w:color w:val="0D0D0D" w:themeColor="text1" w:themeTint="F2"/>
          <w:sz w:val="24"/>
          <w:szCs w:val="24"/>
        </w:rPr>
        <w:t xml:space="preserve"> </w:t>
      </w:r>
      <w:r w:rsidRPr="00F721D9">
        <w:rPr>
          <w:rFonts w:ascii="Times New Roman" w:hAnsi="Times New Roman" w:cs="Times New Roman"/>
          <w:color w:val="0D0D0D" w:themeColor="text1" w:themeTint="F2"/>
          <w:sz w:val="24"/>
          <w:szCs w:val="24"/>
        </w:rPr>
        <w:t xml:space="preserve">Floral temporal stability </w:t>
      </w:r>
      <w:r w:rsidR="004C7F97">
        <w:rPr>
          <w:rFonts w:ascii="Times New Roman" w:hAnsi="Times New Roman" w:cs="Times New Roman"/>
          <w:color w:val="0D0D0D" w:themeColor="text1" w:themeTint="F2"/>
          <w:sz w:val="24"/>
          <w:szCs w:val="24"/>
        </w:rPr>
        <w:t>was not correlated</w:t>
      </w:r>
      <w:r w:rsidRPr="00F721D9">
        <w:rPr>
          <w:rFonts w:ascii="Times New Roman" w:hAnsi="Times New Roman" w:cs="Times New Roman"/>
          <w:color w:val="0D0D0D" w:themeColor="text1" w:themeTint="F2"/>
          <w:sz w:val="24"/>
          <w:szCs w:val="24"/>
        </w:rPr>
        <w:t xml:space="preserve"> with measures of bee stability (PDI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0.37], temporal stability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-1.0]) or </w:t>
      </w:r>
      <w:r w:rsidRPr="00F721D9">
        <w:rPr>
          <w:rFonts w:ascii="Times New Roman" w:hAnsi="Times New Roman" w:cs="Times New Roman"/>
          <w:color w:val="0D0D0D" w:themeColor="text1" w:themeTint="F2"/>
          <w:sz w:val="24"/>
          <w:szCs w:val="24"/>
        </w:rPr>
        <w:lastRenderedPageBreak/>
        <w:t>community metrics (abundance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0.16], richness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0.34], Shannon diversity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0.83]) (P ≥ 0.36).</w:t>
      </w:r>
      <w:r w:rsidRPr="00E42DCB">
        <w:rPr>
          <w:rFonts w:ascii="Times New Roman" w:hAnsi="Times New Roman" w:cs="Times New Roman"/>
          <w:color w:val="0D0D0D" w:themeColor="text1" w:themeTint="F2"/>
          <w:sz w:val="24"/>
          <w:szCs w:val="24"/>
        </w:rPr>
        <w:t xml:space="preserve"> Floral PDI was not significantly correlated with bee </w:t>
      </w:r>
      <w:r>
        <w:rPr>
          <w:rFonts w:ascii="Times New Roman" w:hAnsi="Times New Roman" w:cs="Times New Roman"/>
          <w:color w:val="0D0D0D" w:themeColor="text1" w:themeTint="F2"/>
          <w:sz w:val="24"/>
          <w:szCs w:val="24"/>
        </w:rPr>
        <w:t>temporal stability</w:t>
      </w:r>
      <w:r w:rsidRPr="00E42DCB">
        <w:rPr>
          <w:rFonts w:ascii="Times New Roman" w:hAnsi="Times New Roman" w:cs="Times New Roman"/>
          <w:color w:val="0D0D0D" w:themeColor="text1" w:themeTint="F2"/>
          <w:sz w:val="24"/>
          <w:szCs w:val="24"/>
        </w:rPr>
        <w:t xml:space="preserve"> (t</w:t>
      </w:r>
      <w:r w:rsidRPr="00E42DCB">
        <w:rPr>
          <w:rFonts w:ascii="Times New Roman" w:hAnsi="Times New Roman" w:cs="Times New Roman"/>
          <w:color w:val="0D0D0D" w:themeColor="text1" w:themeTint="F2"/>
          <w:sz w:val="24"/>
          <w:szCs w:val="24"/>
          <w:vertAlign w:val="subscript"/>
        </w:rPr>
        <w:t>8</w:t>
      </w:r>
      <w:r w:rsidRPr="00E42DCB">
        <w:rPr>
          <w:rFonts w:ascii="Times New Roman" w:hAnsi="Times New Roman" w:cs="Times New Roman"/>
          <w:color w:val="0D0D0D" w:themeColor="text1" w:themeTint="F2"/>
          <w:sz w:val="24"/>
          <w:szCs w:val="24"/>
        </w:rPr>
        <w:t xml:space="preserve"> = 0.29, P = 0.78), but </w:t>
      </w:r>
      <w:r w:rsidR="004C7F97">
        <w:rPr>
          <w:rFonts w:ascii="Times New Roman" w:hAnsi="Times New Roman" w:cs="Times New Roman"/>
          <w:color w:val="0D0D0D" w:themeColor="text1" w:themeTint="F2"/>
          <w:sz w:val="24"/>
          <w:szCs w:val="24"/>
        </w:rPr>
        <w:t>was positively correlated</w:t>
      </w:r>
      <w:r w:rsidRPr="00E42DCB">
        <w:rPr>
          <w:rFonts w:ascii="Times New Roman" w:hAnsi="Times New Roman" w:cs="Times New Roman"/>
          <w:color w:val="0D0D0D" w:themeColor="text1" w:themeTint="F2"/>
          <w:sz w:val="24"/>
          <w:szCs w:val="24"/>
        </w:rPr>
        <w:t xml:space="preserve"> with bee PDI (t</w:t>
      </w:r>
      <w:r w:rsidRPr="00E42DCB">
        <w:rPr>
          <w:rFonts w:ascii="Times New Roman" w:hAnsi="Times New Roman" w:cs="Times New Roman"/>
          <w:color w:val="0D0D0D" w:themeColor="text1" w:themeTint="F2"/>
          <w:sz w:val="24"/>
          <w:szCs w:val="24"/>
          <w:vertAlign w:val="subscript"/>
        </w:rPr>
        <w:t>8</w:t>
      </w:r>
      <w:r w:rsidRPr="00E42DCB">
        <w:rPr>
          <w:rFonts w:ascii="Times New Roman" w:hAnsi="Times New Roman" w:cs="Times New Roman"/>
          <w:color w:val="0D0D0D" w:themeColor="text1" w:themeTint="F2"/>
          <w:sz w:val="24"/>
          <w:szCs w:val="24"/>
        </w:rPr>
        <w:t xml:space="preserve">= 3.49, P = 0.008). </w:t>
      </w:r>
      <w:r w:rsidRPr="00F721D9">
        <w:rPr>
          <w:rFonts w:ascii="Times New Roman" w:hAnsi="Times New Roman" w:cs="Times New Roman"/>
          <w:color w:val="0D0D0D" w:themeColor="text1" w:themeTint="F2"/>
          <w:sz w:val="24"/>
          <w:szCs w:val="24"/>
        </w:rPr>
        <w:t>Floral Shannon diversity significantly increase</w:t>
      </w:r>
      <w:r w:rsidR="004C7F97">
        <w:rPr>
          <w:rFonts w:ascii="Times New Roman" w:hAnsi="Times New Roman" w:cs="Times New Roman"/>
          <w:color w:val="0D0D0D" w:themeColor="text1" w:themeTint="F2"/>
          <w:sz w:val="24"/>
          <w:szCs w:val="24"/>
        </w:rPr>
        <w:t>d</w:t>
      </w:r>
      <w:r w:rsidRPr="00F721D9">
        <w:rPr>
          <w:rFonts w:ascii="Times New Roman" w:hAnsi="Times New Roman" w:cs="Times New Roman"/>
          <w:color w:val="0D0D0D" w:themeColor="text1" w:themeTint="F2"/>
          <w:sz w:val="24"/>
          <w:szCs w:val="24"/>
        </w:rPr>
        <w:t xml:space="preserve"> with both bee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2.68</w:t>
      </w:r>
      <w:r>
        <w:rPr>
          <w:rFonts w:ascii="Times New Roman" w:hAnsi="Times New Roman" w:cs="Times New Roman"/>
          <w:color w:val="0D0D0D" w:themeColor="text1" w:themeTint="F2"/>
          <w:sz w:val="24"/>
          <w:szCs w:val="24"/>
        </w:rPr>
        <w:t xml:space="preserve">, P = </w:t>
      </w:r>
      <w:r w:rsidRPr="00F721D9">
        <w:rPr>
          <w:rFonts w:ascii="Times New Roman" w:hAnsi="Times New Roman" w:cs="Times New Roman"/>
          <w:color w:val="0D0D0D" w:themeColor="text1" w:themeTint="F2"/>
          <w:sz w:val="24"/>
          <w:szCs w:val="24"/>
        </w:rPr>
        <w:t>0.0</w:t>
      </w:r>
      <w:r>
        <w:rPr>
          <w:rFonts w:ascii="Times New Roman" w:hAnsi="Times New Roman" w:cs="Times New Roman"/>
          <w:color w:val="0D0D0D" w:themeColor="text1" w:themeTint="F2"/>
          <w:sz w:val="24"/>
          <w:szCs w:val="24"/>
        </w:rPr>
        <w:t>3</w:t>
      </w:r>
      <w:r w:rsidRPr="00F721D9">
        <w:rPr>
          <w:rFonts w:ascii="Times New Roman" w:hAnsi="Times New Roman" w:cs="Times New Roman"/>
          <w:color w:val="0D0D0D" w:themeColor="text1" w:themeTint="F2"/>
          <w:sz w:val="24"/>
          <w:szCs w:val="24"/>
        </w:rPr>
        <w:t>) and floral PDI (t</w:t>
      </w:r>
      <w:r w:rsidRPr="00F721D9">
        <w:rPr>
          <w:rFonts w:ascii="Times New Roman" w:hAnsi="Times New Roman" w:cs="Times New Roman"/>
          <w:color w:val="0D0D0D" w:themeColor="text1" w:themeTint="F2"/>
          <w:sz w:val="24"/>
          <w:szCs w:val="24"/>
          <w:vertAlign w:val="subscript"/>
        </w:rPr>
        <w:t>8</w:t>
      </w:r>
      <w:r w:rsidRPr="00F721D9">
        <w:rPr>
          <w:rFonts w:ascii="Times New Roman" w:hAnsi="Times New Roman" w:cs="Times New Roman"/>
          <w:color w:val="0D0D0D" w:themeColor="text1" w:themeTint="F2"/>
          <w:sz w:val="24"/>
          <w:szCs w:val="24"/>
        </w:rPr>
        <w:t xml:space="preserve"> = 3.17</w:t>
      </w:r>
      <w:r>
        <w:rPr>
          <w:rFonts w:ascii="Times New Roman" w:hAnsi="Times New Roman" w:cs="Times New Roman"/>
          <w:color w:val="0D0D0D" w:themeColor="text1" w:themeTint="F2"/>
          <w:sz w:val="24"/>
          <w:szCs w:val="24"/>
        </w:rPr>
        <w:t xml:space="preserve">, </w:t>
      </w:r>
      <w:r w:rsidRPr="00F721D9">
        <w:rPr>
          <w:rFonts w:ascii="Times New Roman" w:hAnsi="Times New Roman" w:cs="Times New Roman"/>
          <w:color w:val="0D0D0D" w:themeColor="text1" w:themeTint="F2"/>
          <w:sz w:val="24"/>
          <w:szCs w:val="24"/>
        </w:rPr>
        <w:t xml:space="preserve">P </w:t>
      </w:r>
      <w:r>
        <w:rPr>
          <w:rFonts w:ascii="Times New Roman" w:hAnsi="Times New Roman" w:cs="Times New Roman"/>
          <w:color w:val="0D0D0D" w:themeColor="text1" w:themeTint="F2"/>
          <w:sz w:val="24"/>
          <w:szCs w:val="24"/>
        </w:rPr>
        <w:t>=</w:t>
      </w:r>
      <w:r w:rsidRPr="00F721D9">
        <w:rPr>
          <w:rFonts w:ascii="Times New Roman" w:hAnsi="Times New Roman" w:cs="Times New Roman"/>
          <w:color w:val="0D0D0D" w:themeColor="text1" w:themeTint="F2"/>
          <w:sz w:val="24"/>
          <w:szCs w:val="24"/>
        </w:rPr>
        <w:t xml:space="preserve"> 0.01).</w:t>
      </w:r>
      <w:r w:rsidRPr="00E42DCB">
        <w:rPr>
          <w:rFonts w:ascii="Times New Roman" w:hAnsi="Times New Roman" w:cs="Times New Roman"/>
          <w:color w:val="0D0D0D" w:themeColor="text1" w:themeTint="F2"/>
          <w:sz w:val="24"/>
          <w:szCs w:val="24"/>
        </w:rPr>
        <w:t xml:space="preserve"> However, because of the high similarity of floral PDI data points (almost all sites have a value of 1), correlations with this metric </w:t>
      </w:r>
      <w:r>
        <w:rPr>
          <w:rFonts w:ascii="Times New Roman" w:hAnsi="Times New Roman" w:cs="Times New Roman"/>
          <w:color w:val="0D0D0D" w:themeColor="text1" w:themeTint="F2"/>
          <w:sz w:val="24"/>
          <w:szCs w:val="24"/>
        </w:rPr>
        <w:t>may be</w:t>
      </w:r>
      <w:r w:rsidRPr="00E42DCB">
        <w:rPr>
          <w:rFonts w:ascii="Times New Roman" w:hAnsi="Times New Roman" w:cs="Times New Roman"/>
          <w:color w:val="0D0D0D" w:themeColor="text1" w:themeTint="F2"/>
          <w:sz w:val="24"/>
          <w:szCs w:val="24"/>
        </w:rPr>
        <w:t xml:space="preserve"> non-meaningful (Table 1.1). </w:t>
      </w:r>
      <w:r w:rsidRPr="006F0C50">
        <w:rPr>
          <w:rFonts w:ascii="Times New Roman" w:hAnsi="Times New Roman" w:cs="Times New Roman"/>
          <w:color w:val="0D0D0D" w:themeColor="text1" w:themeTint="F2"/>
          <w:sz w:val="24"/>
          <w:szCs w:val="24"/>
        </w:rPr>
        <w:t>Additionally, a positive significant relationship was found between bee richness and Shannon diversity (t</w:t>
      </w:r>
      <w:r w:rsidRPr="006F0C50">
        <w:rPr>
          <w:rFonts w:ascii="Times New Roman" w:hAnsi="Times New Roman" w:cs="Times New Roman"/>
          <w:color w:val="0D0D0D" w:themeColor="text1" w:themeTint="F2"/>
          <w:sz w:val="24"/>
          <w:szCs w:val="24"/>
          <w:vertAlign w:val="subscript"/>
        </w:rPr>
        <w:t>8</w:t>
      </w:r>
      <w:r w:rsidRPr="006F0C50">
        <w:rPr>
          <w:rFonts w:ascii="Times New Roman" w:hAnsi="Times New Roman" w:cs="Times New Roman"/>
          <w:color w:val="0D0D0D" w:themeColor="text1" w:themeTint="F2"/>
          <w:sz w:val="24"/>
          <w:szCs w:val="24"/>
        </w:rPr>
        <w:t xml:space="preserve"> = 2.45, P = 0.04) as well as plant richness and Shannon diversity (t</w:t>
      </w:r>
      <w:r w:rsidRPr="006F0C50">
        <w:rPr>
          <w:rFonts w:ascii="Times New Roman" w:hAnsi="Times New Roman" w:cs="Times New Roman"/>
          <w:color w:val="0D0D0D" w:themeColor="text1" w:themeTint="F2"/>
          <w:sz w:val="24"/>
          <w:szCs w:val="24"/>
          <w:vertAlign w:val="subscript"/>
        </w:rPr>
        <w:t>8</w:t>
      </w:r>
      <w:r w:rsidRPr="006F0C50">
        <w:rPr>
          <w:rFonts w:ascii="Times New Roman" w:hAnsi="Times New Roman" w:cs="Times New Roman"/>
          <w:color w:val="0D0D0D" w:themeColor="text1" w:themeTint="F2"/>
          <w:sz w:val="24"/>
          <w:szCs w:val="24"/>
        </w:rPr>
        <w:t xml:space="preserve"> = 8.74, P = </w:t>
      </w:r>
      <w:r w:rsidR="0004693C">
        <w:rPr>
          <w:rFonts w:ascii="Times New Roman" w:hAnsi="Times New Roman" w:cs="Times New Roman"/>
          <w:color w:val="0D0D0D" w:themeColor="text1" w:themeTint="F2"/>
          <w:sz w:val="24"/>
          <w:szCs w:val="24"/>
        </w:rPr>
        <w:t>&lt;0.01</w:t>
      </w:r>
      <w:r w:rsidRPr="006F0C50">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 xml:space="preserve"> </w:t>
      </w:r>
    </w:p>
    <w:p w14:paraId="6E6FB348" w14:textId="42EAA152" w:rsidR="00C605B5" w:rsidRDefault="00C605B5" w:rsidP="0015063E">
      <w:pPr>
        <w:spacing w:after="0" w:line="480" w:lineRule="auto"/>
        <w:ind w:firstLine="720"/>
        <w:rPr>
          <w:rFonts w:ascii="Times New Roman" w:hAnsi="Times New Roman" w:cs="Times New Roman"/>
          <w:color w:val="000000" w:themeColor="text1"/>
          <w:sz w:val="24"/>
          <w:szCs w:val="24"/>
        </w:rPr>
      </w:pPr>
      <w:r w:rsidRPr="00E42DCB">
        <w:rPr>
          <w:rFonts w:ascii="Times New Roman" w:hAnsi="Times New Roman" w:cs="Times New Roman"/>
          <w:color w:val="0D0D0D" w:themeColor="text1" w:themeTint="F2"/>
          <w:sz w:val="24"/>
          <w:szCs w:val="24"/>
        </w:rPr>
        <w:t>Some aspects of landscape composition predict</w:t>
      </w:r>
      <w:r w:rsidR="00207637">
        <w:rPr>
          <w:rFonts w:ascii="Times New Roman" w:hAnsi="Times New Roman" w:cs="Times New Roman"/>
          <w:color w:val="0D0D0D" w:themeColor="text1" w:themeTint="F2"/>
          <w:sz w:val="24"/>
          <w:szCs w:val="24"/>
        </w:rPr>
        <w:t>ed</w:t>
      </w:r>
      <w:r w:rsidRPr="00E42DCB">
        <w:rPr>
          <w:rFonts w:ascii="Times New Roman" w:hAnsi="Times New Roman" w:cs="Times New Roman"/>
          <w:color w:val="0D0D0D" w:themeColor="text1" w:themeTint="F2"/>
          <w:sz w:val="24"/>
          <w:szCs w:val="24"/>
        </w:rPr>
        <w:t xml:space="preserve"> measures of floral plant diversity and stability. </w:t>
      </w:r>
      <w:r w:rsidRPr="00E107C0">
        <w:rPr>
          <w:rFonts w:ascii="Times New Roman" w:hAnsi="Times New Roman" w:cs="Times New Roman"/>
          <w:color w:val="0D0D0D" w:themeColor="text1" w:themeTint="F2"/>
          <w:sz w:val="24"/>
          <w:szCs w:val="24"/>
        </w:rPr>
        <w:t>The percentage of canola within 2</w:t>
      </w:r>
      <w:r w:rsidR="00207637">
        <w:rPr>
          <w:rFonts w:ascii="Times New Roman" w:hAnsi="Times New Roman" w:cs="Times New Roman"/>
          <w:color w:val="0D0D0D" w:themeColor="text1" w:themeTint="F2"/>
          <w:sz w:val="24"/>
          <w:szCs w:val="24"/>
        </w:rPr>
        <w:t xml:space="preserve"> </w:t>
      </w:r>
      <w:r w:rsidRPr="00E107C0">
        <w:rPr>
          <w:rFonts w:ascii="Times New Roman" w:hAnsi="Times New Roman" w:cs="Times New Roman"/>
          <w:color w:val="0D0D0D" w:themeColor="text1" w:themeTint="F2"/>
          <w:sz w:val="24"/>
          <w:szCs w:val="24"/>
        </w:rPr>
        <w:t>km of sites had no effect on floral Shannon diversity (</w:t>
      </w:r>
      <w:proofErr w:type="gramStart"/>
      <w:r w:rsidRPr="00E107C0">
        <w:rPr>
          <w:rFonts w:ascii="Times New Roman" w:hAnsi="Times New Roman" w:cs="Times New Roman"/>
          <w:color w:val="0D0D0D" w:themeColor="text1" w:themeTint="F2"/>
          <w:sz w:val="24"/>
          <w:szCs w:val="24"/>
        </w:rPr>
        <w:t>F</w:t>
      </w:r>
      <w:r w:rsidRPr="00E107C0">
        <w:rPr>
          <w:rFonts w:ascii="Times New Roman" w:hAnsi="Times New Roman" w:cs="Times New Roman"/>
          <w:color w:val="0D0D0D" w:themeColor="text1" w:themeTint="F2"/>
          <w:sz w:val="24"/>
          <w:szCs w:val="24"/>
          <w:vertAlign w:val="subscript"/>
        </w:rPr>
        <w:t>[</w:t>
      </w:r>
      <w:proofErr w:type="gramEnd"/>
      <w:r w:rsidRPr="00E107C0">
        <w:rPr>
          <w:rFonts w:ascii="Times New Roman" w:hAnsi="Times New Roman" w:cs="Times New Roman"/>
          <w:color w:val="0D0D0D" w:themeColor="text1" w:themeTint="F2"/>
          <w:sz w:val="24"/>
          <w:szCs w:val="24"/>
          <w:vertAlign w:val="subscript"/>
        </w:rPr>
        <w:t>1,8]</w:t>
      </w:r>
      <w:r w:rsidRPr="00E107C0">
        <w:rPr>
          <w:rFonts w:ascii="Times New Roman" w:hAnsi="Times New Roman" w:cs="Times New Roman"/>
          <w:color w:val="0D0D0D" w:themeColor="text1" w:themeTint="F2"/>
          <w:sz w:val="24"/>
          <w:szCs w:val="24"/>
        </w:rPr>
        <w:t xml:space="preserve"> = 2.11), species richness (F</w:t>
      </w:r>
      <w:r w:rsidRPr="00E107C0">
        <w:rPr>
          <w:rFonts w:ascii="Times New Roman" w:hAnsi="Times New Roman" w:cs="Times New Roman"/>
          <w:color w:val="0D0D0D" w:themeColor="text1" w:themeTint="F2"/>
          <w:sz w:val="24"/>
          <w:szCs w:val="24"/>
          <w:vertAlign w:val="subscript"/>
        </w:rPr>
        <w:t>[1,8]</w:t>
      </w:r>
      <w:r w:rsidRPr="00E107C0">
        <w:rPr>
          <w:rFonts w:ascii="Times New Roman" w:hAnsi="Times New Roman" w:cs="Times New Roman"/>
          <w:color w:val="0D0D0D" w:themeColor="text1" w:themeTint="F2"/>
          <w:sz w:val="24"/>
          <w:szCs w:val="24"/>
        </w:rPr>
        <w:t xml:space="preserve"> = 2.44), or abundance (F</w:t>
      </w:r>
      <w:r w:rsidRPr="00E107C0">
        <w:rPr>
          <w:rFonts w:ascii="Times New Roman" w:hAnsi="Times New Roman" w:cs="Times New Roman"/>
          <w:color w:val="0D0D0D" w:themeColor="text1" w:themeTint="F2"/>
          <w:sz w:val="24"/>
          <w:szCs w:val="24"/>
          <w:vertAlign w:val="subscript"/>
        </w:rPr>
        <w:t>[1,8]</w:t>
      </w:r>
      <w:r w:rsidRPr="00E107C0">
        <w:rPr>
          <w:rFonts w:ascii="Times New Roman" w:hAnsi="Times New Roman" w:cs="Times New Roman"/>
          <w:color w:val="0D0D0D" w:themeColor="text1" w:themeTint="F2"/>
          <w:sz w:val="24"/>
          <w:szCs w:val="24"/>
        </w:rPr>
        <w:t xml:space="preserve">  = 0.98) (P ≥ 0.14).</w:t>
      </w:r>
      <w:r w:rsidRPr="00E42DCB">
        <w:rPr>
          <w:rFonts w:ascii="Times New Roman" w:hAnsi="Times New Roman" w:cs="Times New Roman"/>
          <w:color w:val="0D0D0D" w:themeColor="text1" w:themeTint="F2"/>
          <w:sz w:val="24"/>
          <w:szCs w:val="24"/>
        </w:rPr>
        <w:t xml:space="preserve"> </w:t>
      </w:r>
      <w:r w:rsidRPr="00DA77C3">
        <w:rPr>
          <w:rFonts w:ascii="Times New Roman" w:hAnsi="Times New Roman" w:cs="Times New Roman"/>
          <w:color w:val="000000" w:themeColor="text1"/>
          <w:sz w:val="24"/>
          <w:szCs w:val="24"/>
        </w:rPr>
        <w:t>Distance to canola did not significantly predict floral Shannon diversity (</w:t>
      </w:r>
      <w:proofErr w:type="gramStart"/>
      <w:r w:rsidRPr="00DA77C3">
        <w:rPr>
          <w:rFonts w:ascii="Times New Roman" w:hAnsi="Times New Roman" w:cs="Times New Roman"/>
          <w:color w:val="0D0D0D" w:themeColor="text1" w:themeTint="F2"/>
          <w:sz w:val="24"/>
          <w:szCs w:val="24"/>
        </w:rPr>
        <w:t>F</w:t>
      </w:r>
      <w:r w:rsidRPr="00DA77C3">
        <w:rPr>
          <w:rFonts w:ascii="Times New Roman" w:hAnsi="Times New Roman" w:cs="Times New Roman"/>
          <w:color w:val="0D0D0D" w:themeColor="text1" w:themeTint="F2"/>
          <w:sz w:val="24"/>
          <w:szCs w:val="24"/>
          <w:vertAlign w:val="subscript"/>
        </w:rPr>
        <w:t>[</w:t>
      </w:r>
      <w:proofErr w:type="gramEnd"/>
      <w:r w:rsidRPr="00DA77C3">
        <w:rPr>
          <w:rFonts w:ascii="Times New Roman" w:hAnsi="Times New Roman" w:cs="Times New Roman"/>
          <w:color w:val="0D0D0D" w:themeColor="text1" w:themeTint="F2"/>
          <w:sz w:val="24"/>
          <w:szCs w:val="24"/>
          <w:vertAlign w:val="subscript"/>
        </w:rPr>
        <w:t>1,8]</w:t>
      </w:r>
      <w:r w:rsidRPr="00DA77C3">
        <w:rPr>
          <w:rFonts w:ascii="Times New Roman" w:hAnsi="Times New Roman" w:cs="Times New Roman"/>
          <w:color w:val="0D0D0D" w:themeColor="text1" w:themeTint="F2"/>
          <w:sz w:val="24"/>
          <w:szCs w:val="24"/>
        </w:rPr>
        <w:t xml:space="preserve"> &lt; 0.01)</w:t>
      </w:r>
      <w:r w:rsidRPr="00DA77C3">
        <w:rPr>
          <w:rFonts w:ascii="Times New Roman" w:hAnsi="Times New Roman" w:cs="Times New Roman"/>
          <w:color w:val="000000" w:themeColor="text1"/>
          <w:sz w:val="24"/>
          <w:szCs w:val="24"/>
        </w:rPr>
        <w:t xml:space="preserve"> or species richness (</w:t>
      </w:r>
      <w:r w:rsidRPr="00DA77C3">
        <w:rPr>
          <w:rFonts w:ascii="Times New Roman" w:hAnsi="Times New Roman" w:cs="Times New Roman"/>
          <w:color w:val="0D0D0D" w:themeColor="text1" w:themeTint="F2"/>
          <w:sz w:val="24"/>
          <w:szCs w:val="24"/>
        </w:rPr>
        <w:t>F</w:t>
      </w:r>
      <w:r w:rsidRPr="00DA77C3">
        <w:rPr>
          <w:rFonts w:ascii="Times New Roman" w:hAnsi="Times New Roman" w:cs="Times New Roman"/>
          <w:color w:val="0D0D0D" w:themeColor="text1" w:themeTint="F2"/>
          <w:sz w:val="24"/>
          <w:szCs w:val="24"/>
          <w:vertAlign w:val="subscript"/>
        </w:rPr>
        <w:t>[1,8]</w:t>
      </w:r>
      <w:r w:rsidRPr="00DA77C3">
        <w:rPr>
          <w:rFonts w:ascii="Times New Roman" w:hAnsi="Times New Roman" w:cs="Times New Roman"/>
          <w:color w:val="0D0D0D" w:themeColor="text1" w:themeTint="F2"/>
          <w:sz w:val="24"/>
          <w:szCs w:val="24"/>
        </w:rPr>
        <w:t xml:space="preserve"> = 0.08)</w:t>
      </w:r>
      <w:r w:rsidRPr="00DA77C3">
        <w:rPr>
          <w:rFonts w:ascii="Times New Roman" w:hAnsi="Times New Roman" w:cs="Times New Roman"/>
          <w:color w:val="000000" w:themeColor="text1"/>
          <w:sz w:val="24"/>
          <w:szCs w:val="24"/>
        </w:rPr>
        <w:t xml:space="preserve"> (P ≥ 0.78).</w:t>
      </w:r>
      <w:r>
        <w:rPr>
          <w:rFonts w:ascii="Times New Roman" w:hAnsi="Times New Roman" w:cs="Times New Roman"/>
          <w:color w:val="000000" w:themeColor="text1"/>
          <w:sz w:val="24"/>
          <w:szCs w:val="24"/>
        </w:rPr>
        <w:t xml:space="preserve"> However, floral abundance significantly increased with distance to canola (Fig. 4; </w:t>
      </w:r>
      <w:proofErr w:type="gramStart"/>
      <w:r>
        <w:rPr>
          <w:rFonts w:ascii="Times New Roman" w:hAnsi="Times New Roman" w:cs="Times New Roman"/>
          <w:color w:val="0D0D0D" w:themeColor="text1" w:themeTint="F2"/>
          <w:sz w:val="24"/>
          <w:szCs w:val="24"/>
        </w:rPr>
        <w:t>F</w:t>
      </w:r>
      <w:r>
        <w:rPr>
          <w:rFonts w:ascii="Times New Roman" w:hAnsi="Times New Roman" w:cs="Times New Roman"/>
          <w:color w:val="0D0D0D" w:themeColor="text1" w:themeTint="F2"/>
          <w:sz w:val="24"/>
          <w:szCs w:val="24"/>
          <w:vertAlign w:val="subscript"/>
        </w:rPr>
        <w:t>[</w:t>
      </w:r>
      <w:proofErr w:type="gramEnd"/>
      <w:r>
        <w:rPr>
          <w:rFonts w:ascii="Times New Roman" w:hAnsi="Times New Roman" w:cs="Times New Roman"/>
          <w:color w:val="0D0D0D" w:themeColor="text1" w:themeTint="F2"/>
          <w:sz w:val="24"/>
          <w:szCs w:val="24"/>
          <w:vertAlign w:val="subscript"/>
        </w:rPr>
        <w:t>1,8</w:t>
      </w:r>
      <w:r w:rsidRPr="00E107C0">
        <w:rPr>
          <w:rFonts w:ascii="Times New Roman" w:hAnsi="Times New Roman" w:cs="Times New Roman"/>
          <w:color w:val="0D0D0D" w:themeColor="text1" w:themeTint="F2"/>
          <w:sz w:val="24"/>
          <w:szCs w:val="24"/>
          <w:vertAlign w:val="subscript"/>
        </w:rPr>
        <w:t>]</w:t>
      </w:r>
      <w:r w:rsidRPr="00E107C0">
        <w:rPr>
          <w:rFonts w:ascii="Times New Roman" w:hAnsi="Times New Roman" w:cs="Times New Roman"/>
          <w:color w:val="0D0D0D" w:themeColor="text1" w:themeTint="F2"/>
          <w:sz w:val="24"/>
          <w:szCs w:val="24"/>
        </w:rPr>
        <w:t xml:space="preserve"> </w:t>
      </w:r>
      <w:r w:rsidRPr="00E107C0">
        <w:rPr>
          <w:rFonts w:ascii="Times New Roman" w:hAnsi="Times New Roman" w:cs="Times New Roman"/>
          <w:color w:val="000000" w:themeColor="text1"/>
          <w:sz w:val="24"/>
          <w:szCs w:val="24"/>
        </w:rPr>
        <w:t>= 14.6, P &lt; 0.01).</w:t>
      </w:r>
      <w:r>
        <w:rPr>
          <w:rFonts w:ascii="Times New Roman" w:hAnsi="Times New Roman" w:cs="Times New Roman"/>
          <w:color w:val="000000" w:themeColor="text1"/>
          <w:sz w:val="24"/>
          <w:szCs w:val="24"/>
        </w:rPr>
        <w:t xml:space="preserve"> Most landscape categories did not significantly predict floral community metrics (Table 1.5). However, plant abundance significantly increased with percentage of wetlands or open water in a 2</w:t>
      </w:r>
      <w:r w:rsidR="0020763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km radius of </w:t>
      </w:r>
      <w:r w:rsidRPr="00436A2F">
        <w:rPr>
          <w:rFonts w:ascii="Times New Roman" w:hAnsi="Times New Roman" w:cs="Times New Roman"/>
          <w:color w:val="000000" w:themeColor="text1"/>
          <w:sz w:val="24"/>
          <w:szCs w:val="24"/>
        </w:rPr>
        <w:t xml:space="preserve">sites (Table </w:t>
      </w:r>
      <w:r>
        <w:rPr>
          <w:rFonts w:ascii="Times New Roman" w:hAnsi="Times New Roman" w:cs="Times New Roman"/>
          <w:color w:val="000000" w:themeColor="text1"/>
          <w:sz w:val="24"/>
          <w:szCs w:val="24"/>
        </w:rPr>
        <w:t>1.</w:t>
      </w:r>
      <w:r w:rsidRPr="00436A2F">
        <w:rPr>
          <w:rFonts w:ascii="Times New Roman" w:hAnsi="Times New Roman" w:cs="Times New Roman"/>
          <w:color w:val="000000" w:themeColor="text1"/>
          <w:sz w:val="24"/>
          <w:szCs w:val="24"/>
        </w:rPr>
        <w:t xml:space="preserve">5; </w:t>
      </w:r>
      <w:proofErr w:type="gramStart"/>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w:t>
      </w:r>
      <w:proofErr w:type="gramEnd"/>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13.5 , P &lt; 0.01).</w:t>
      </w:r>
      <w:r>
        <w:rPr>
          <w:rFonts w:ascii="Times New Roman" w:hAnsi="Times New Roman" w:cs="Times New Roman"/>
          <w:color w:val="000000" w:themeColor="text1"/>
          <w:sz w:val="24"/>
          <w:szCs w:val="24"/>
        </w:rPr>
        <w:t xml:space="preserve"> </w:t>
      </w:r>
      <w:r w:rsidRPr="00436A2F">
        <w:rPr>
          <w:rFonts w:ascii="Times New Roman" w:hAnsi="Times New Roman" w:cs="Times New Roman"/>
          <w:color w:val="000000" w:themeColor="text1"/>
          <w:sz w:val="24"/>
          <w:szCs w:val="24"/>
        </w:rPr>
        <w:t xml:space="preserve">Floral PDI </w:t>
      </w:r>
      <w:r w:rsidRPr="00436A2F">
        <w:rPr>
          <w:rFonts w:ascii="Times New Roman" w:hAnsi="Times New Roman" w:cs="Times New Roman"/>
          <w:color w:val="0D0D0D" w:themeColor="text1" w:themeTint="F2"/>
          <w:sz w:val="24"/>
          <w:szCs w:val="24"/>
        </w:rPr>
        <w:t>was unaffected by</w:t>
      </w:r>
      <w:r w:rsidRPr="00436A2F">
        <w:rPr>
          <w:rFonts w:ascii="Times New Roman" w:hAnsi="Times New Roman" w:cs="Times New Roman"/>
          <w:color w:val="000000" w:themeColor="text1"/>
          <w:sz w:val="24"/>
          <w:szCs w:val="24"/>
        </w:rPr>
        <w:t xml:space="preserve"> unaffected by 2</w:t>
      </w:r>
      <w:r w:rsidR="00207637">
        <w:rPr>
          <w:rFonts w:ascii="Times New Roman" w:hAnsi="Times New Roman" w:cs="Times New Roman"/>
          <w:color w:val="000000" w:themeColor="text1"/>
          <w:sz w:val="24"/>
          <w:szCs w:val="24"/>
        </w:rPr>
        <w:t xml:space="preserve"> </w:t>
      </w:r>
      <w:r w:rsidRPr="00436A2F">
        <w:rPr>
          <w:rFonts w:ascii="Times New Roman" w:hAnsi="Times New Roman" w:cs="Times New Roman"/>
          <w:color w:val="000000" w:themeColor="text1"/>
          <w:sz w:val="24"/>
          <w:szCs w:val="24"/>
        </w:rPr>
        <w:t>km canola percentage (</w:t>
      </w:r>
      <w:proofErr w:type="gramStart"/>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w:t>
      </w:r>
      <w:proofErr w:type="gramEnd"/>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0.57</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or distance to canola (</w:t>
      </w:r>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9.21e</w:t>
      </w:r>
      <w:r w:rsidRPr="00436A2F">
        <w:rPr>
          <w:rFonts w:ascii="Times New Roman" w:hAnsi="Times New Roman" w:cs="Times New Roman"/>
          <w:color w:val="000000" w:themeColor="text1"/>
          <w:sz w:val="24"/>
          <w:szCs w:val="24"/>
          <w:vertAlign w:val="superscript"/>
        </w:rPr>
        <w:t>-6</w:t>
      </w:r>
      <w:r w:rsidRPr="00436A2F">
        <w:rPr>
          <w:rFonts w:ascii="Times New Roman" w:hAnsi="Times New Roman" w:cs="Times New Roman"/>
          <w:color w:val="0D0D0D" w:themeColor="text1" w:themeTint="F2"/>
          <w:sz w:val="24"/>
          <w:szCs w:val="24"/>
        </w:rPr>
        <w:t>)</w:t>
      </w:r>
      <w:r w:rsidRPr="00436A2F">
        <w:rPr>
          <w:rFonts w:ascii="Times New Roman" w:hAnsi="Times New Roman" w:cs="Times New Roman"/>
          <w:color w:val="000000" w:themeColor="text1"/>
          <w:sz w:val="24"/>
          <w:szCs w:val="24"/>
        </w:rPr>
        <w:t xml:space="preserve"> (P ≥ 0.47). Temporal stability was likewise unaffected by 2</w:t>
      </w:r>
      <w:r w:rsidR="00207637">
        <w:rPr>
          <w:rFonts w:ascii="Times New Roman" w:hAnsi="Times New Roman" w:cs="Times New Roman"/>
          <w:color w:val="000000" w:themeColor="text1"/>
          <w:sz w:val="24"/>
          <w:szCs w:val="24"/>
        </w:rPr>
        <w:t xml:space="preserve"> </w:t>
      </w:r>
      <w:r w:rsidRPr="00436A2F">
        <w:rPr>
          <w:rFonts w:ascii="Times New Roman" w:hAnsi="Times New Roman" w:cs="Times New Roman"/>
          <w:color w:val="000000" w:themeColor="text1"/>
          <w:sz w:val="24"/>
          <w:szCs w:val="24"/>
        </w:rPr>
        <w:t>km canola percentage (</w:t>
      </w:r>
      <w:proofErr w:type="gramStart"/>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w:t>
      </w:r>
      <w:proofErr w:type="gramEnd"/>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1.73</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or distance to canola (</w:t>
      </w:r>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0.89</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(P ≥ 0.22).</w:t>
      </w:r>
      <w:r>
        <w:rPr>
          <w:rFonts w:ascii="Times New Roman" w:hAnsi="Times New Roman" w:cs="Times New Roman"/>
          <w:color w:val="000000" w:themeColor="text1"/>
          <w:sz w:val="24"/>
          <w:szCs w:val="24"/>
        </w:rPr>
        <w:t xml:space="preserve"> Floral temporal stability </w:t>
      </w:r>
      <w:r w:rsidR="00207637">
        <w:rPr>
          <w:rFonts w:ascii="Times New Roman" w:hAnsi="Times New Roman" w:cs="Times New Roman"/>
          <w:color w:val="000000" w:themeColor="text1"/>
          <w:sz w:val="24"/>
          <w:szCs w:val="24"/>
        </w:rPr>
        <w:t>was not</w:t>
      </w:r>
      <w:r>
        <w:rPr>
          <w:rFonts w:ascii="Times New Roman" w:hAnsi="Times New Roman" w:cs="Times New Roman"/>
          <w:color w:val="000000" w:themeColor="text1"/>
          <w:sz w:val="24"/>
          <w:szCs w:val="24"/>
        </w:rPr>
        <w:t xml:space="preserve"> significantly predicted by other landscape types within 2</w:t>
      </w:r>
      <w:r w:rsidR="0020763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km of sites (Table 1.3). Floral PDI is lower in sites with a higher percentage of forest and tree crop coverage within </w:t>
      </w:r>
      <w:r w:rsidRPr="00436A2F">
        <w:rPr>
          <w:rFonts w:ascii="Times New Roman" w:hAnsi="Times New Roman" w:cs="Times New Roman"/>
          <w:color w:val="000000" w:themeColor="text1"/>
          <w:sz w:val="24"/>
          <w:szCs w:val="24"/>
        </w:rPr>
        <w:t>2</w:t>
      </w:r>
      <w:r w:rsidR="00207637">
        <w:rPr>
          <w:rFonts w:ascii="Times New Roman" w:hAnsi="Times New Roman" w:cs="Times New Roman"/>
          <w:color w:val="000000" w:themeColor="text1"/>
          <w:sz w:val="24"/>
          <w:szCs w:val="24"/>
        </w:rPr>
        <w:t xml:space="preserve"> </w:t>
      </w:r>
      <w:r w:rsidRPr="00436A2F">
        <w:rPr>
          <w:rFonts w:ascii="Times New Roman" w:hAnsi="Times New Roman" w:cs="Times New Roman"/>
          <w:color w:val="000000" w:themeColor="text1"/>
          <w:sz w:val="24"/>
          <w:szCs w:val="24"/>
        </w:rPr>
        <w:t xml:space="preserve">km (Table </w:t>
      </w:r>
      <w:r>
        <w:rPr>
          <w:rFonts w:ascii="Times New Roman" w:hAnsi="Times New Roman" w:cs="Times New Roman"/>
          <w:color w:val="000000" w:themeColor="text1"/>
          <w:sz w:val="24"/>
          <w:szCs w:val="24"/>
        </w:rPr>
        <w:t>1.</w:t>
      </w:r>
      <w:r w:rsidRPr="00436A2F">
        <w:rPr>
          <w:rFonts w:ascii="Times New Roman" w:hAnsi="Times New Roman" w:cs="Times New Roman"/>
          <w:color w:val="000000" w:themeColor="text1"/>
          <w:sz w:val="24"/>
          <w:szCs w:val="24"/>
        </w:rPr>
        <w:t xml:space="preserve">3; </w:t>
      </w:r>
      <w:proofErr w:type="gramStart"/>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w:t>
      </w:r>
      <w:proofErr w:type="gramEnd"/>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6.07 , P = 0.039).</w:t>
      </w:r>
      <w:r>
        <w:rPr>
          <w:rFonts w:ascii="Times New Roman" w:hAnsi="Times New Roman" w:cs="Times New Roman"/>
          <w:color w:val="000000" w:themeColor="text1"/>
          <w:sz w:val="24"/>
          <w:szCs w:val="24"/>
        </w:rPr>
        <w:t xml:space="preserve"> Other landscape types within 2</w:t>
      </w:r>
      <w:r w:rsidR="0020763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km, however, did not significantly predict floral PDI (Table 1.3). </w:t>
      </w:r>
    </w:p>
    <w:p w14:paraId="4E3DC4FF" w14:textId="4A747F8B" w:rsidR="00C605B5" w:rsidRPr="00E42DCB" w:rsidRDefault="00C605B5" w:rsidP="0015063E">
      <w:pPr>
        <w:spacing w:after="0" w:line="480" w:lineRule="auto"/>
        <w:ind w:firstLine="72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lastRenderedPageBreak/>
        <w:t xml:space="preserve">Canola landscape context had no effect on bee community metrics and marginal effects on stability. </w:t>
      </w:r>
      <w:r w:rsidRPr="00436A2F">
        <w:rPr>
          <w:rFonts w:ascii="Times New Roman" w:hAnsi="Times New Roman" w:cs="Times New Roman"/>
          <w:color w:val="0D0D0D" w:themeColor="text1" w:themeTint="F2"/>
          <w:sz w:val="24"/>
          <w:szCs w:val="24"/>
        </w:rPr>
        <w:t>The percentage of canola within 2</w:t>
      </w:r>
      <w:r w:rsidR="00207637">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D0D0D" w:themeColor="text1" w:themeTint="F2"/>
          <w:sz w:val="24"/>
          <w:szCs w:val="24"/>
        </w:rPr>
        <w:t>km of sites does not significantly predict bee richness (</w:t>
      </w:r>
      <w:proofErr w:type="gramStart"/>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w:t>
      </w:r>
      <w:proofErr w:type="gramEnd"/>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&lt; 0.01</w:t>
      </w:r>
      <w:r w:rsidRPr="00436A2F">
        <w:rPr>
          <w:rFonts w:ascii="Times New Roman" w:hAnsi="Times New Roman" w:cs="Times New Roman"/>
          <w:color w:val="0D0D0D" w:themeColor="text1" w:themeTint="F2"/>
          <w:sz w:val="24"/>
          <w:szCs w:val="24"/>
        </w:rPr>
        <w:t xml:space="preserve">), Shannon diversity </w:t>
      </w:r>
      <w:r w:rsidRPr="00436A2F">
        <w:rPr>
          <w:rFonts w:ascii="Times New Roman" w:hAnsi="Times New Roman" w:cs="Times New Roman"/>
          <w:color w:val="000000" w:themeColor="text1"/>
          <w:sz w:val="24"/>
          <w:szCs w:val="24"/>
        </w:rPr>
        <w:t>(</w:t>
      </w:r>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 0.31</w:t>
      </w:r>
      <w:r w:rsidRPr="00436A2F">
        <w:rPr>
          <w:rFonts w:ascii="Times New Roman" w:hAnsi="Times New Roman" w:cs="Times New Roman"/>
          <w:color w:val="0D0D0D" w:themeColor="text1" w:themeTint="F2"/>
          <w:sz w:val="24"/>
          <w:szCs w:val="24"/>
        </w:rPr>
        <w:t xml:space="preserve">), or abundance </w:t>
      </w:r>
      <w:r w:rsidRPr="00436A2F">
        <w:rPr>
          <w:rFonts w:ascii="Times New Roman" w:hAnsi="Times New Roman" w:cs="Times New Roman"/>
          <w:color w:val="000000" w:themeColor="text1"/>
          <w:sz w:val="24"/>
          <w:szCs w:val="24"/>
        </w:rPr>
        <w:t>(</w:t>
      </w:r>
      <w:r w:rsidRPr="00436A2F">
        <w:rPr>
          <w:rFonts w:ascii="Times New Roman" w:hAnsi="Times New Roman" w:cs="Times New Roman"/>
          <w:color w:val="0D0D0D" w:themeColor="text1" w:themeTint="F2"/>
          <w:sz w:val="24"/>
          <w:szCs w:val="24"/>
        </w:rPr>
        <w:t>F</w:t>
      </w:r>
      <w:r w:rsidRPr="00436A2F">
        <w:rPr>
          <w:rFonts w:ascii="Times New Roman" w:hAnsi="Times New Roman" w:cs="Times New Roman"/>
          <w:color w:val="0D0D0D" w:themeColor="text1" w:themeTint="F2"/>
          <w:sz w:val="24"/>
          <w:szCs w:val="24"/>
          <w:vertAlign w:val="subscript"/>
        </w:rPr>
        <w:t>[1,8]</w:t>
      </w:r>
      <w:r w:rsidRPr="00436A2F">
        <w:rPr>
          <w:rFonts w:ascii="Times New Roman" w:hAnsi="Times New Roman" w:cs="Times New Roman"/>
          <w:color w:val="0D0D0D" w:themeColor="text1" w:themeTint="F2"/>
          <w:sz w:val="24"/>
          <w:szCs w:val="24"/>
        </w:rPr>
        <w:t xml:space="preserve"> </w:t>
      </w:r>
      <w:r w:rsidRPr="00436A2F">
        <w:rPr>
          <w:rFonts w:ascii="Times New Roman" w:hAnsi="Times New Roman" w:cs="Times New Roman"/>
          <w:color w:val="000000" w:themeColor="text1"/>
          <w:sz w:val="24"/>
          <w:szCs w:val="24"/>
        </w:rPr>
        <w:t>&lt; 0.01</w:t>
      </w:r>
      <w:r w:rsidRPr="00436A2F">
        <w:rPr>
          <w:rFonts w:ascii="Times New Roman" w:hAnsi="Times New Roman" w:cs="Times New Roman"/>
          <w:color w:val="0D0D0D" w:themeColor="text1" w:themeTint="F2"/>
          <w:sz w:val="24"/>
          <w:szCs w:val="24"/>
        </w:rPr>
        <w:t xml:space="preserve">) (P ≥ 0.18). </w:t>
      </w:r>
      <w:r w:rsidRPr="00132E12">
        <w:rPr>
          <w:rFonts w:ascii="Times New Roman" w:hAnsi="Times New Roman" w:cs="Times New Roman"/>
          <w:color w:val="0D0D0D" w:themeColor="text1" w:themeTint="F2"/>
          <w:sz w:val="24"/>
          <w:szCs w:val="24"/>
        </w:rPr>
        <w:t xml:space="preserve">Distance to sites likewise has no effect on bee richness </w:t>
      </w:r>
      <w:r w:rsidRPr="00132E12">
        <w:rPr>
          <w:rFonts w:ascii="Times New Roman" w:hAnsi="Times New Roman" w:cs="Times New Roman"/>
          <w:color w:val="000000" w:themeColor="text1"/>
          <w:sz w:val="24"/>
          <w:szCs w:val="24"/>
        </w:rPr>
        <w:t>(</w:t>
      </w:r>
      <w:proofErr w:type="gramStart"/>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w:t>
      </w:r>
      <w:proofErr w:type="gramEnd"/>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0.046</w:t>
      </w:r>
      <w:r w:rsidRPr="00132E12">
        <w:rPr>
          <w:rFonts w:ascii="Times New Roman" w:hAnsi="Times New Roman" w:cs="Times New Roman"/>
          <w:color w:val="0D0D0D" w:themeColor="text1" w:themeTint="F2"/>
          <w:sz w:val="24"/>
          <w:szCs w:val="24"/>
        </w:rPr>
        <w:t xml:space="preserve">), Shannon diversity </w:t>
      </w:r>
      <w:r w:rsidRPr="00132E12">
        <w:rPr>
          <w:rFonts w:ascii="Times New Roman" w:hAnsi="Times New Roman" w:cs="Times New Roman"/>
          <w:color w:val="000000" w:themeColor="text1"/>
          <w:sz w:val="24"/>
          <w:szCs w:val="24"/>
        </w:rPr>
        <w:t>(</w:t>
      </w:r>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&lt; 0.01</w:t>
      </w:r>
      <w:r w:rsidRPr="00132E12">
        <w:rPr>
          <w:rFonts w:ascii="Times New Roman" w:hAnsi="Times New Roman" w:cs="Times New Roman"/>
          <w:color w:val="0D0D0D" w:themeColor="text1" w:themeTint="F2"/>
          <w:sz w:val="24"/>
          <w:szCs w:val="24"/>
        </w:rPr>
        <w:t xml:space="preserve">), or abundance </w:t>
      </w:r>
      <w:r w:rsidRPr="00132E12">
        <w:rPr>
          <w:rFonts w:ascii="Times New Roman" w:hAnsi="Times New Roman" w:cs="Times New Roman"/>
          <w:color w:val="000000" w:themeColor="text1"/>
          <w:sz w:val="24"/>
          <w:szCs w:val="24"/>
        </w:rPr>
        <w:t>(</w:t>
      </w:r>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2.2</w:t>
      </w:r>
      <w:r w:rsidRPr="00132E12">
        <w:rPr>
          <w:rFonts w:ascii="Times New Roman" w:hAnsi="Times New Roman" w:cs="Times New Roman"/>
          <w:color w:val="0D0D0D" w:themeColor="text1" w:themeTint="F2"/>
          <w:sz w:val="24"/>
          <w:szCs w:val="24"/>
        </w:rPr>
        <w:t>) (P ≥ 0.17 ).</w:t>
      </w:r>
      <w:r>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The area of other landscape types within a 2</w:t>
      </w:r>
      <w:r w:rsidR="00207637">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km radius likewise had no significant effect on the value of bee community metrics (Table 1.4; P ≥ 0.14). </w:t>
      </w:r>
      <w:r w:rsidRPr="00132E12">
        <w:rPr>
          <w:rFonts w:ascii="Times New Roman" w:hAnsi="Times New Roman" w:cs="Times New Roman"/>
          <w:color w:val="0D0D0D" w:themeColor="text1" w:themeTint="F2"/>
          <w:sz w:val="24"/>
          <w:szCs w:val="24"/>
        </w:rPr>
        <w:t>Neither bee PDI (</w:t>
      </w:r>
      <w:proofErr w:type="gramStart"/>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w:t>
      </w:r>
      <w:proofErr w:type="gramEnd"/>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0.43</w:t>
      </w:r>
      <w:r w:rsidRPr="00132E12">
        <w:rPr>
          <w:rFonts w:ascii="Times New Roman" w:hAnsi="Times New Roman" w:cs="Times New Roman"/>
          <w:color w:val="0D0D0D" w:themeColor="text1" w:themeTint="F2"/>
          <w:sz w:val="24"/>
          <w:szCs w:val="24"/>
        </w:rPr>
        <w:t xml:space="preserve">) nor bee temporal stability </w:t>
      </w:r>
      <w:r w:rsidRPr="00132E12">
        <w:rPr>
          <w:rFonts w:ascii="Times New Roman" w:hAnsi="Times New Roman" w:cs="Times New Roman"/>
          <w:color w:val="000000" w:themeColor="text1"/>
          <w:sz w:val="24"/>
          <w:szCs w:val="24"/>
        </w:rPr>
        <w:t>(</w:t>
      </w:r>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&lt; 0.01</w:t>
      </w:r>
      <w:r w:rsidRPr="00132E12">
        <w:rPr>
          <w:rFonts w:ascii="Times New Roman" w:hAnsi="Times New Roman" w:cs="Times New Roman"/>
          <w:color w:val="0D0D0D" w:themeColor="text1" w:themeTint="F2"/>
          <w:sz w:val="24"/>
          <w:szCs w:val="24"/>
        </w:rPr>
        <w:t>) were significantly affected by distance to canola (Fig. 1.7b; P ≥ 0.53).</w:t>
      </w:r>
      <w:r w:rsidRPr="00E42DCB">
        <w:rPr>
          <w:rFonts w:ascii="Times New Roman" w:hAnsi="Times New Roman" w:cs="Times New Roman"/>
          <w:color w:val="0D0D0D" w:themeColor="text1" w:themeTint="F2"/>
          <w:sz w:val="24"/>
          <w:szCs w:val="24"/>
        </w:rPr>
        <w:t xml:space="preserve"> Canola percentage within 2</w:t>
      </w:r>
      <w:r w:rsidR="00207637">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had no significant effect on bee PDI (</w:t>
      </w:r>
      <w:r w:rsidRPr="00132E12">
        <w:rPr>
          <w:rFonts w:ascii="Times New Roman" w:hAnsi="Times New Roman" w:cs="Times New Roman"/>
          <w:color w:val="0D0D0D" w:themeColor="text1" w:themeTint="F2"/>
          <w:sz w:val="24"/>
          <w:szCs w:val="24"/>
        </w:rPr>
        <w:t xml:space="preserve">Fig. 1.7a; </w:t>
      </w:r>
      <w:proofErr w:type="gramStart"/>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w:t>
      </w:r>
      <w:proofErr w:type="gramEnd"/>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2.0</w:t>
      </w:r>
      <w:r w:rsidRPr="00132E12">
        <w:rPr>
          <w:rFonts w:ascii="Times New Roman" w:hAnsi="Times New Roman" w:cs="Times New Roman"/>
          <w:color w:val="0D0D0D" w:themeColor="text1" w:themeTint="F2"/>
          <w:sz w:val="24"/>
          <w:szCs w:val="24"/>
        </w:rPr>
        <w:t>, P = 0.16) but marginally decreased bee temporal stability (Fig. 1.7a; F</w:t>
      </w:r>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4.43</w:t>
      </w:r>
      <w:r w:rsidRPr="00132E12">
        <w:rPr>
          <w:rFonts w:ascii="Times New Roman" w:hAnsi="Times New Roman" w:cs="Times New Roman"/>
          <w:color w:val="0D0D0D" w:themeColor="text1" w:themeTint="F2"/>
          <w:sz w:val="24"/>
          <w:szCs w:val="24"/>
        </w:rPr>
        <w:t>, P = 0.07).</w:t>
      </w:r>
      <w:r w:rsidRPr="00E42DCB">
        <w:rPr>
          <w:rFonts w:ascii="Times New Roman" w:hAnsi="Times New Roman" w:cs="Times New Roman"/>
          <w:color w:val="0D0D0D" w:themeColor="text1" w:themeTint="F2"/>
          <w:sz w:val="24"/>
          <w:szCs w:val="24"/>
        </w:rPr>
        <w:t xml:space="preserve"> </w:t>
      </w:r>
      <w:r w:rsidRPr="00BA58F3">
        <w:rPr>
          <w:rFonts w:ascii="Times New Roman" w:hAnsi="Times New Roman" w:cs="Times New Roman"/>
          <w:color w:val="0D0D0D" w:themeColor="text1" w:themeTint="F2"/>
          <w:sz w:val="24"/>
          <w:szCs w:val="24"/>
        </w:rPr>
        <w:t>Bee PDI (</w:t>
      </w:r>
      <w:proofErr w:type="gramStart"/>
      <w:r w:rsidRPr="00BA58F3">
        <w:rPr>
          <w:rFonts w:ascii="Times New Roman" w:hAnsi="Times New Roman" w:cs="Times New Roman"/>
          <w:color w:val="0D0D0D" w:themeColor="text1" w:themeTint="F2"/>
          <w:sz w:val="24"/>
          <w:szCs w:val="24"/>
        </w:rPr>
        <w:t>F</w:t>
      </w:r>
      <w:r w:rsidRPr="00BA58F3">
        <w:rPr>
          <w:rFonts w:ascii="Times New Roman" w:hAnsi="Times New Roman" w:cs="Times New Roman"/>
          <w:color w:val="0D0D0D" w:themeColor="text1" w:themeTint="F2"/>
          <w:sz w:val="24"/>
          <w:szCs w:val="24"/>
          <w:vertAlign w:val="subscript"/>
        </w:rPr>
        <w:t>[</w:t>
      </w:r>
      <w:proofErr w:type="gramEnd"/>
      <w:r w:rsidRPr="00BA58F3">
        <w:rPr>
          <w:rFonts w:ascii="Times New Roman" w:hAnsi="Times New Roman" w:cs="Times New Roman"/>
          <w:color w:val="0D0D0D" w:themeColor="text1" w:themeTint="F2"/>
          <w:sz w:val="24"/>
          <w:szCs w:val="24"/>
          <w:vertAlign w:val="subscript"/>
        </w:rPr>
        <w:t>1,8]</w:t>
      </w:r>
      <w:r w:rsidRPr="00BA58F3">
        <w:rPr>
          <w:rFonts w:ascii="Times New Roman" w:hAnsi="Times New Roman" w:cs="Times New Roman"/>
          <w:color w:val="0D0D0D" w:themeColor="text1" w:themeTint="F2"/>
          <w:sz w:val="24"/>
          <w:szCs w:val="24"/>
        </w:rPr>
        <w:t xml:space="preserve"> </w:t>
      </w:r>
      <w:r w:rsidRPr="00BA58F3">
        <w:rPr>
          <w:rFonts w:ascii="Times New Roman" w:hAnsi="Times New Roman" w:cs="Times New Roman"/>
          <w:color w:val="000000" w:themeColor="text1"/>
          <w:sz w:val="24"/>
          <w:szCs w:val="24"/>
        </w:rPr>
        <w:t xml:space="preserve">= 1.59) </w:t>
      </w:r>
      <w:r w:rsidRPr="00BA58F3">
        <w:rPr>
          <w:rFonts w:ascii="Times New Roman" w:hAnsi="Times New Roman" w:cs="Times New Roman"/>
          <w:color w:val="0D0D0D" w:themeColor="text1" w:themeTint="F2"/>
          <w:sz w:val="24"/>
          <w:szCs w:val="24"/>
        </w:rPr>
        <w:t>and temporal stability (F</w:t>
      </w:r>
      <w:r w:rsidRPr="00BA58F3">
        <w:rPr>
          <w:rFonts w:ascii="Times New Roman" w:hAnsi="Times New Roman" w:cs="Times New Roman"/>
          <w:color w:val="0D0D0D" w:themeColor="text1" w:themeTint="F2"/>
          <w:sz w:val="24"/>
          <w:szCs w:val="24"/>
          <w:vertAlign w:val="subscript"/>
        </w:rPr>
        <w:t>[1,8]</w:t>
      </w:r>
      <w:r w:rsidRPr="00BA58F3">
        <w:rPr>
          <w:rFonts w:ascii="Times New Roman" w:hAnsi="Times New Roman" w:cs="Times New Roman"/>
          <w:color w:val="0D0D0D" w:themeColor="text1" w:themeTint="F2"/>
          <w:sz w:val="24"/>
          <w:szCs w:val="24"/>
        </w:rPr>
        <w:t xml:space="preserve"> </w:t>
      </w:r>
      <w:r w:rsidRPr="00BA58F3">
        <w:rPr>
          <w:rFonts w:ascii="Times New Roman" w:hAnsi="Times New Roman" w:cs="Times New Roman"/>
          <w:color w:val="000000" w:themeColor="text1"/>
          <w:sz w:val="24"/>
          <w:szCs w:val="24"/>
        </w:rPr>
        <w:t xml:space="preserve">= 1.37) </w:t>
      </w:r>
      <w:r w:rsidR="00207637">
        <w:rPr>
          <w:rFonts w:ascii="Times New Roman" w:hAnsi="Times New Roman" w:cs="Times New Roman"/>
          <w:color w:val="0D0D0D" w:themeColor="text1" w:themeTint="F2"/>
          <w:sz w:val="24"/>
          <w:szCs w:val="24"/>
        </w:rPr>
        <w:t>were</w:t>
      </w:r>
      <w:r w:rsidR="00207637" w:rsidRPr="00BA58F3">
        <w:rPr>
          <w:rFonts w:ascii="Times New Roman" w:hAnsi="Times New Roman" w:cs="Times New Roman"/>
          <w:color w:val="0D0D0D" w:themeColor="text1" w:themeTint="F2"/>
          <w:sz w:val="24"/>
          <w:szCs w:val="24"/>
        </w:rPr>
        <w:t xml:space="preserve"> </w:t>
      </w:r>
      <w:r w:rsidRPr="00BA58F3">
        <w:rPr>
          <w:rFonts w:ascii="Times New Roman" w:hAnsi="Times New Roman" w:cs="Times New Roman"/>
          <w:color w:val="0D0D0D" w:themeColor="text1" w:themeTint="F2"/>
          <w:sz w:val="24"/>
          <w:szCs w:val="24"/>
        </w:rPr>
        <w:t xml:space="preserve">unaffected by canola percentage within 1km (P ≥ 0.24). </w:t>
      </w:r>
      <w:r w:rsidRPr="00132E12">
        <w:rPr>
          <w:rFonts w:ascii="Times New Roman" w:hAnsi="Times New Roman" w:cs="Times New Roman"/>
          <w:color w:val="0D0D0D" w:themeColor="text1" w:themeTint="F2"/>
          <w:sz w:val="24"/>
          <w:szCs w:val="24"/>
        </w:rPr>
        <w:t>Bee PDI (</w:t>
      </w:r>
      <w:proofErr w:type="gramStart"/>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w:t>
      </w:r>
      <w:proofErr w:type="gramEnd"/>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xml:space="preserve">= 0.04) and temporal stability </w:t>
      </w:r>
      <w:r w:rsidRPr="00132E12">
        <w:rPr>
          <w:rFonts w:ascii="Times New Roman" w:hAnsi="Times New Roman" w:cs="Times New Roman"/>
          <w:color w:val="0D0D0D" w:themeColor="text1" w:themeTint="F2"/>
          <w:sz w:val="24"/>
          <w:szCs w:val="24"/>
        </w:rPr>
        <w:t>(F</w:t>
      </w:r>
      <w:r w:rsidRPr="00132E12">
        <w:rPr>
          <w:rFonts w:ascii="Times New Roman" w:hAnsi="Times New Roman" w:cs="Times New Roman"/>
          <w:color w:val="0D0D0D" w:themeColor="text1" w:themeTint="F2"/>
          <w:sz w:val="24"/>
          <w:szCs w:val="24"/>
          <w:vertAlign w:val="subscript"/>
        </w:rPr>
        <w:t>[1,8]</w:t>
      </w:r>
      <w:r w:rsidRPr="00132E12">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00000" w:themeColor="text1"/>
          <w:sz w:val="24"/>
          <w:szCs w:val="24"/>
        </w:rPr>
        <w:t xml:space="preserve">&lt; 0.01) </w:t>
      </w:r>
      <w:r w:rsidR="00207637">
        <w:rPr>
          <w:rFonts w:ascii="Times New Roman" w:hAnsi="Times New Roman" w:cs="Times New Roman"/>
          <w:color w:val="000000" w:themeColor="text1"/>
          <w:sz w:val="24"/>
          <w:szCs w:val="24"/>
        </w:rPr>
        <w:t>were</w:t>
      </w:r>
      <w:r w:rsidR="00207637" w:rsidRPr="00132E12">
        <w:rPr>
          <w:rFonts w:ascii="Times New Roman" w:hAnsi="Times New Roman" w:cs="Times New Roman"/>
          <w:color w:val="000000" w:themeColor="text1"/>
          <w:sz w:val="24"/>
          <w:szCs w:val="24"/>
        </w:rPr>
        <w:t xml:space="preserve"> </w:t>
      </w:r>
      <w:r w:rsidRPr="00132E12">
        <w:rPr>
          <w:rFonts w:ascii="Times New Roman" w:hAnsi="Times New Roman" w:cs="Times New Roman"/>
          <w:color w:val="000000" w:themeColor="text1"/>
          <w:sz w:val="24"/>
          <w:szCs w:val="24"/>
        </w:rPr>
        <w:t>likewise unaffected by canola percentage within</w:t>
      </w:r>
      <w:r w:rsidRPr="00132E12">
        <w:rPr>
          <w:rFonts w:ascii="Times New Roman" w:hAnsi="Times New Roman" w:cs="Times New Roman"/>
          <w:color w:val="0D0D0D" w:themeColor="text1" w:themeTint="F2"/>
          <w:sz w:val="24"/>
          <w:szCs w:val="24"/>
        </w:rPr>
        <w:t xml:space="preserve"> 500</w:t>
      </w:r>
      <w:r w:rsidR="00207637">
        <w:rPr>
          <w:rFonts w:ascii="Times New Roman" w:hAnsi="Times New Roman" w:cs="Times New Roman"/>
          <w:color w:val="0D0D0D" w:themeColor="text1" w:themeTint="F2"/>
          <w:sz w:val="24"/>
          <w:szCs w:val="24"/>
        </w:rPr>
        <w:t xml:space="preserve"> </w:t>
      </w:r>
      <w:r w:rsidRPr="00132E12">
        <w:rPr>
          <w:rFonts w:ascii="Times New Roman" w:hAnsi="Times New Roman" w:cs="Times New Roman"/>
          <w:color w:val="0D0D0D" w:themeColor="text1" w:themeTint="F2"/>
          <w:sz w:val="24"/>
          <w:szCs w:val="24"/>
        </w:rPr>
        <w:t>m (P ≥ 0.61).</w:t>
      </w:r>
      <w:r w:rsidRPr="00E42DCB">
        <w:rPr>
          <w:rFonts w:ascii="Times New Roman" w:hAnsi="Times New Roman" w:cs="Times New Roman"/>
          <w:color w:val="0D0D0D" w:themeColor="text1" w:themeTint="F2"/>
          <w:sz w:val="24"/>
          <w:szCs w:val="24"/>
        </w:rPr>
        <w:t xml:space="preserve"> Other landscape types showed no effect on bee community stability (Table 1.2).  </w:t>
      </w:r>
    </w:p>
    <w:p w14:paraId="32BB3D95" w14:textId="77777777" w:rsidR="00C605B5" w:rsidRPr="00E42DCB" w:rsidRDefault="00C605B5" w:rsidP="0015063E">
      <w:pPr>
        <w:spacing w:after="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br w:type="page"/>
      </w:r>
    </w:p>
    <w:p w14:paraId="543659E4" w14:textId="17AD7C49" w:rsidR="00C605B5" w:rsidRPr="00E42DCB" w:rsidRDefault="0082321D" w:rsidP="0015063E">
      <w:pPr>
        <w:spacing w:after="0" w:line="480" w:lineRule="auto"/>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Discussion</w:t>
      </w:r>
    </w:p>
    <w:p w14:paraId="442354B9" w14:textId="74785361" w:rsidR="00C605B5" w:rsidRPr="00E42DCB"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This study is among the few to examine the effects of mass-blooming crops, such as canola, on bee communit</w:t>
      </w:r>
      <w:r w:rsidR="00436D5E">
        <w:rPr>
          <w:rFonts w:ascii="Times New Roman" w:hAnsi="Times New Roman" w:cs="Times New Roman"/>
          <w:color w:val="0D0D0D" w:themeColor="text1" w:themeTint="F2"/>
          <w:sz w:val="24"/>
          <w:szCs w:val="24"/>
        </w:rPr>
        <w:t>y</w:t>
      </w:r>
      <w:r w:rsidRPr="00E42DCB">
        <w:rPr>
          <w:rFonts w:ascii="Times New Roman" w:hAnsi="Times New Roman" w:cs="Times New Roman"/>
          <w:color w:val="0D0D0D" w:themeColor="text1" w:themeTint="F2"/>
          <w:sz w:val="24"/>
          <w:szCs w:val="24"/>
        </w:rPr>
        <w:t xml:space="preserve"> </w:t>
      </w:r>
      <w:r w:rsidR="0023704C">
        <w:rPr>
          <w:rFonts w:ascii="Times New Roman" w:hAnsi="Times New Roman" w:cs="Times New Roman"/>
          <w:color w:val="0D0D0D" w:themeColor="text1" w:themeTint="F2"/>
          <w:sz w:val="24"/>
          <w:szCs w:val="24"/>
        </w:rPr>
        <w:t>stability</w:t>
      </w:r>
      <w:r w:rsidRPr="00E42DCB">
        <w:rPr>
          <w:rFonts w:ascii="Times New Roman" w:hAnsi="Times New Roman" w:cs="Times New Roman"/>
          <w:color w:val="0D0D0D" w:themeColor="text1" w:themeTint="F2"/>
          <w:sz w:val="24"/>
          <w:szCs w:val="24"/>
        </w:rPr>
        <w:t xml:space="preserve"> (Gardner et al. 2021). Other studies have focused primarily on aspects of community composition, such as diversity and abundance, and have found contrasting and taxa-dependent effects from mass-blooming crops (</w:t>
      </w:r>
      <w:r w:rsidR="0004693C" w:rsidRPr="00E42DCB">
        <w:rPr>
          <w:rFonts w:ascii="Times New Roman" w:hAnsi="Times New Roman" w:cs="Times New Roman"/>
          <w:color w:val="0D0D0D" w:themeColor="text1" w:themeTint="F2"/>
          <w:sz w:val="24"/>
          <w:szCs w:val="24"/>
        </w:rPr>
        <w:t>Westphal et al. 2003; Holzschuh et al. 2013; Woodcock et al. 2013</w:t>
      </w:r>
      <w:r w:rsidR="0004693C">
        <w:rPr>
          <w:rFonts w:ascii="Times New Roman" w:hAnsi="Times New Roman" w:cs="Times New Roman"/>
          <w:color w:val="0D0D0D" w:themeColor="text1" w:themeTint="F2"/>
          <w:sz w:val="24"/>
          <w:szCs w:val="24"/>
        </w:rPr>
        <w:t>;</w:t>
      </w:r>
      <w:r w:rsidR="0004693C" w:rsidRPr="0004693C">
        <w:rPr>
          <w:rFonts w:ascii="Times New Roman" w:eastAsia="Times New Roman" w:hAnsi="Times New Roman" w:cs="Times New Roman"/>
          <w:color w:val="0D0D0D" w:themeColor="text1" w:themeTint="F2"/>
          <w:sz w:val="24"/>
          <w:szCs w:val="24"/>
        </w:rPr>
        <w:t xml:space="preserve"> </w:t>
      </w:r>
      <w:proofErr w:type="spellStart"/>
      <w:r w:rsidR="0004693C" w:rsidRPr="00E42DCB">
        <w:rPr>
          <w:rFonts w:ascii="Times New Roman" w:eastAsia="Times New Roman" w:hAnsi="Times New Roman" w:cs="Times New Roman"/>
          <w:color w:val="0D0D0D" w:themeColor="text1" w:themeTint="F2"/>
          <w:sz w:val="24"/>
          <w:szCs w:val="24"/>
        </w:rPr>
        <w:t>Diekötter</w:t>
      </w:r>
      <w:proofErr w:type="spellEnd"/>
      <w:r w:rsidR="0004693C" w:rsidRPr="00E42DCB">
        <w:rPr>
          <w:rFonts w:ascii="Times New Roman" w:eastAsia="Times New Roman" w:hAnsi="Times New Roman" w:cs="Times New Roman"/>
          <w:color w:val="0D0D0D" w:themeColor="text1" w:themeTint="F2"/>
          <w:sz w:val="24"/>
          <w:szCs w:val="24"/>
        </w:rPr>
        <w:t xml:space="preserve"> et al. 2014;</w:t>
      </w:r>
      <w:r w:rsidR="0004693C">
        <w:rPr>
          <w:rFonts w:ascii="Times New Roman" w:eastAsia="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Shaw et al. 2020;). Additionally, many studies assessing the effects of canola do so on bee communities within agricultural fields with the goal of improving crop pollinator services (</w:t>
      </w:r>
      <w:r w:rsidR="0004693C" w:rsidRPr="00E42DCB">
        <w:rPr>
          <w:rFonts w:ascii="Times New Roman" w:hAnsi="Times New Roman" w:cs="Times New Roman"/>
          <w:color w:val="0D0D0D" w:themeColor="text1" w:themeTint="F2"/>
          <w:sz w:val="24"/>
          <w:szCs w:val="24"/>
        </w:rPr>
        <w:t>Stanley and Stout 2013;</w:t>
      </w:r>
      <w:r w:rsidR="0004693C" w:rsidRPr="0004693C">
        <w:rPr>
          <w:rFonts w:ascii="Times New Roman" w:hAnsi="Times New Roman" w:cs="Times New Roman"/>
          <w:color w:val="0D0D0D" w:themeColor="text1" w:themeTint="F2"/>
          <w:sz w:val="24"/>
          <w:szCs w:val="24"/>
        </w:rPr>
        <w:t xml:space="preserve"> </w:t>
      </w:r>
      <w:r w:rsidR="0004693C" w:rsidRPr="00E42DCB">
        <w:rPr>
          <w:rFonts w:ascii="Times New Roman" w:hAnsi="Times New Roman" w:cs="Times New Roman"/>
          <w:color w:val="0D0D0D" w:themeColor="text1" w:themeTint="F2"/>
          <w:sz w:val="24"/>
          <w:szCs w:val="24"/>
        </w:rPr>
        <w:t>Woodcock et al. 2013;</w:t>
      </w:r>
      <w:r w:rsidR="009C583C" w:rsidRPr="009C583C">
        <w:rPr>
          <w:rFonts w:ascii="Times New Roman" w:hAnsi="Times New Roman" w:cs="Times New Roman"/>
          <w:color w:val="0D0D0D" w:themeColor="text1" w:themeTint="F2"/>
          <w:sz w:val="24"/>
          <w:szCs w:val="24"/>
        </w:rPr>
        <w:t xml:space="preserve"> </w:t>
      </w:r>
      <w:proofErr w:type="spellStart"/>
      <w:r w:rsidR="009C583C" w:rsidRPr="00E42DCB">
        <w:rPr>
          <w:rFonts w:ascii="Times New Roman" w:hAnsi="Times New Roman" w:cs="Times New Roman"/>
          <w:color w:val="0D0D0D" w:themeColor="text1" w:themeTint="F2"/>
          <w:sz w:val="24"/>
          <w:szCs w:val="24"/>
        </w:rPr>
        <w:t>Bänsch</w:t>
      </w:r>
      <w:proofErr w:type="spellEnd"/>
      <w:r w:rsidR="009C583C" w:rsidRPr="00E42DCB">
        <w:rPr>
          <w:rFonts w:ascii="Times New Roman" w:hAnsi="Times New Roman" w:cs="Times New Roman"/>
          <w:color w:val="0D0D0D" w:themeColor="text1" w:themeTint="F2"/>
          <w:sz w:val="24"/>
          <w:szCs w:val="24"/>
        </w:rPr>
        <w:t xml:space="preserve"> et al. 2020; </w:t>
      </w:r>
      <w:r w:rsidRPr="00E42DCB">
        <w:rPr>
          <w:rFonts w:ascii="Times New Roman" w:hAnsi="Times New Roman" w:cs="Times New Roman"/>
          <w:color w:val="0D0D0D" w:themeColor="text1" w:themeTint="F2"/>
          <w:sz w:val="24"/>
          <w:szCs w:val="24"/>
        </w:rPr>
        <w:t>Shaw et al. 2020; Osterman et al. 2021). Comparatively few examine how bees within natural landscapes may be affected by nearby mass-blooming crops (</w:t>
      </w:r>
      <w:proofErr w:type="spellStart"/>
      <w:r w:rsidRPr="00E42DCB">
        <w:rPr>
          <w:rFonts w:ascii="Times New Roman" w:eastAsia="Times New Roman" w:hAnsi="Times New Roman" w:cs="Times New Roman"/>
          <w:color w:val="0D0D0D" w:themeColor="text1" w:themeTint="F2"/>
          <w:sz w:val="24"/>
          <w:szCs w:val="24"/>
        </w:rPr>
        <w:t>Diekötter</w:t>
      </w:r>
      <w:proofErr w:type="spellEnd"/>
      <w:r w:rsidRPr="00E42DCB">
        <w:rPr>
          <w:rFonts w:ascii="Times New Roman" w:eastAsia="Times New Roman" w:hAnsi="Times New Roman" w:cs="Times New Roman"/>
          <w:color w:val="0D0D0D" w:themeColor="text1" w:themeTint="F2"/>
          <w:sz w:val="24"/>
          <w:szCs w:val="24"/>
        </w:rPr>
        <w:t xml:space="preserve"> et al. 2010; </w:t>
      </w:r>
      <w:r w:rsidR="009C583C" w:rsidRPr="00E42DCB">
        <w:rPr>
          <w:rFonts w:ascii="Times New Roman" w:hAnsi="Times New Roman" w:cs="Times New Roman"/>
          <w:color w:val="0D0D0D" w:themeColor="text1" w:themeTint="F2"/>
          <w:sz w:val="24"/>
          <w:szCs w:val="24"/>
        </w:rPr>
        <w:t>Hanley et al. 2011</w:t>
      </w:r>
      <w:r w:rsidR="009C583C">
        <w:rPr>
          <w:rFonts w:ascii="Times New Roman" w:hAnsi="Times New Roman" w:cs="Times New Roman"/>
          <w:color w:val="0D0D0D" w:themeColor="text1" w:themeTint="F2"/>
          <w:sz w:val="24"/>
          <w:szCs w:val="24"/>
        </w:rPr>
        <w:t xml:space="preserve">; </w:t>
      </w:r>
      <w:proofErr w:type="spellStart"/>
      <w:r w:rsidRPr="00E42DCB">
        <w:rPr>
          <w:rFonts w:ascii="Times New Roman" w:eastAsia="Times New Roman" w:hAnsi="Times New Roman" w:cs="Times New Roman"/>
          <w:color w:val="0D0D0D" w:themeColor="text1" w:themeTint="F2"/>
          <w:sz w:val="24"/>
          <w:szCs w:val="24"/>
        </w:rPr>
        <w:t>Diekötter</w:t>
      </w:r>
      <w:proofErr w:type="spellEnd"/>
      <w:r w:rsidRPr="00E42DCB">
        <w:rPr>
          <w:rFonts w:ascii="Times New Roman" w:eastAsia="Times New Roman" w:hAnsi="Times New Roman" w:cs="Times New Roman"/>
          <w:color w:val="0D0D0D" w:themeColor="text1" w:themeTint="F2"/>
          <w:sz w:val="24"/>
          <w:szCs w:val="24"/>
        </w:rPr>
        <w:t xml:space="preserve"> et al. 2014</w:t>
      </w:r>
      <w:r w:rsidRPr="00E42DCB">
        <w:rPr>
          <w:rFonts w:ascii="Times New Roman" w:hAnsi="Times New Roman" w:cs="Times New Roman"/>
          <w:color w:val="0D0D0D" w:themeColor="text1" w:themeTint="F2"/>
          <w:sz w:val="24"/>
          <w:szCs w:val="24"/>
        </w:rPr>
        <w:t xml:space="preserve">). </w:t>
      </w:r>
    </w:p>
    <w:p w14:paraId="1A760F55" w14:textId="18DC2B59" w:rsidR="00C605B5" w:rsidRPr="00E42DCB" w:rsidRDefault="00436D5E" w:rsidP="0015063E">
      <w:pPr>
        <w:spacing w:after="0" w:line="480" w:lineRule="auto"/>
        <w:ind w:firstLine="36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Plant and bee c</w:t>
      </w:r>
      <w:r w:rsidR="00C605B5" w:rsidRPr="00E42DCB">
        <w:rPr>
          <w:rFonts w:ascii="Times New Roman" w:hAnsi="Times New Roman" w:cs="Times New Roman"/>
          <w:color w:val="0D0D0D" w:themeColor="text1" w:themeTint="F2"/>
          <w:sz w:val="24"/>
          <w:szCs w:val="24"/>
        </w:rPr>
        <w:t xml:space="preserve">ommunities within </w:t>
      </w:r>
      <w:r>
        <w:rPr>
          <w:rFonts w:ascii="Times New Roman" w:hAnsi="Times New Roman" w:cs="Times New Roman"/>
          <w:color w:val="0D0D0D" w:themeColor="text1" w:themeTint="F2"/>
          <w:sz w:val="24"/>
          <w:szCs w:val="24"/>
        </w:rPr>
        <w:t>the highly</w:t>
      </w:r>
      <w:r w:rsidRPr="00E42DCB">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fragmented, agricultural</w:t>
      </w:r>
      <w:r w:rsidR="00C605B5">
        <w:rPr>
          <w:rFonts w:ascii="Times New Roman" w:hAnsi="Times New Roman" w:cs="Times New Roman"/>
          <w:color w:val="0D0D0D" w:themeColor="text1" w:themeTint="F2"/>
          <w:sz w:val="24"/>
          <w:szCs w:val="24"/>
        </w:rPr>
        <w:t>ly dominated</w:t>
      </w:r>
      <w:r w:rsidR="00C605B5" w:rsidRPr="00E42DCB">
        <w:rPr>
          <w:rFonts w:ascii="Times New Roman" w:hAnsi="Times New Roman" w:cs="Times New Roman"/>
          <w:color w:val="0D0D0D" w:themeColor="text1" w:themeTint="F2"/>
          <w:sz w:val="24"/>
          <w:szCs w:val="24"/>
        </w:rPr>
        <w:t xml:space="preserve"> </w:t>
      </w:r>
      <w:r w:rsidR="00C605B5">
        <w:rPr>
          <w:rFonts w:ascii="Times New Roman" w:hAnsi="Times New Roman" w:cs="Times New Roman"/>
          <w:color w:val="0D0D0D" w:themeColor="text1" w:themeTint="F2"/>
          <w:sz w:val="24"/>
          <w:szCs w:val="24"/>
        </w:rPr>
        <w:t>landscape</w:t>
      </w:r>
      <w:r>
        <w:rPr>
          <w:rFonts w:ascii="Times New Roman" w:hAnsi="Times New Roman" w:cs="Times New Roman"/>
          <w:color w:val="0D0D0D" w:themeColor="text1" w:themeTint="F2"/>
          <w:sz w:val="24"/>
          <w:szCs w:val="24"/>
        </w:rPr>
        <w:t xml:space="preserve"> of the Palouse</w:t>
      </w:r>
      <w:r w:rsidR="00C605B5" w:rsidRPr="00E42DCB">
        <w:rPr>
          <w:rFonts w:ascii="Times New Roman" w:hAnsi="Times New Roman" w:cs="Times New Roman"/>
          <w:color w:val="0D0D0D" w:themeColor="text1" w:themeTint="F2"/>
          <w:sz w:val="24"/>
          <w:szCs w:val="24"/>
        </w:rPr>
        <w:t xml:space="preserve"> are unstable. High floral PDI values show</w:t>
      </w:r>
      <w:r w:rsidR="00B3040B">
        <w:rPr>
          <w:rFonts w:ascii="Times New Roman" w:hAnsi="Times New Roman" w:cs="Times New Roman"/>
          <w:color w:val="0D0D0D" w:themeColor="text1" w:themeTint="F2"/>
          <w:sz w:val="24"/>
          <w:szCs w:val="24"/>
        </w:rPr>
        <w:t>ed</w:t>
      </w:r>
      <w:r w:rsidR="00C605B5" w:rsidRPr="00E42DCB">
        <w:rPr>
          <w:rFonts w:ascii="Times New Roman" w:hAnsi="Times New Roman" w:cs="Times New Roman"/>
          <w:color w:val="0D0D0D" w:themeColor="text1" w:themeTint="F2"/>
          <w:sz w:val="24"/>
          <w:szCs w:val="24"/>
        </w:rPr>
        <w:t xml:space="preserve"> the high instability of resources in these small-scale patches</w:t>
      </w:r>
      <w:r>
        <w:rPr>
          <w:rFonts w:ascii="Times New Roman" w:hAnsi="Times New Roman" w:cs="Times New Roman"/>
          <w:color w:val="0D0D0D" w:themeColor="text1" w:themeTint="F2"/>
          <w:sz w:val="24"/>
          <w:szCs w:val="24"/>
        </w:rPr>
        <w:t>, while b</w:t>
      </w:r>
      <w:r w:rsidR="00C605B5">
        <w:rPr>
          <w:rFonts w:ascii="Times New Roman" w:hAnsi="Times New Roman" w:cs="Times New Roman"/>
          <w:color w:val="0D0D0D" w:themeColor="text1" w:themeTint="F2"/>
          <w:sz w:val="24"/>
          <w:szCs w:val="24"/>
        </w:rPr>
        <w:t>ee communities are more stable in comparison</w:t>
      </w:r>
      <w:r>
        <w:rPr>
          <w:rFonts w:ascii="Times New Roman" w:hAnsi="Times New Roman" w:cs="Times New Roman"/>
          <w:color w:val="0D0D0D" w:themeColor="text1" w:themeTint="F2"/>
          <w:sz w:val="24"/>
          <w:szCs w:val="24"/>
        </w:rPr>
        <w:t xml:space="preserve">, suggesting </w:t>
      </w:r>
      <w:r w:rsidR="00C605B5">
        <w:rPr>
          <w:rFonts w:ascii="Times New Roman" w:hAnsi="Times New Roman" w:cs="Times New Roman"/>
          <w:color w:val="0D0D0D" w:themeColor="text1" w:themeTint="F2"/>
          <w:sz w:val="24"/>
          <w:szCs w:val="24"/>
        </w:rPr>
        <w:t xml:space="preserve">a lack of influence of </w:t>
      </w:r>
      <w:r w:rsidR="00C605B5" w:rsidRPr="00E42DCB">
        <w:rPr>
          <w:rFonts w:ascii="Times New Roman" w:hAnsi="Times New Roman" w:cs="Times New Roman"/>
          <w:color w:val="0D0D0D" w:themeColor="text1" w:themeTint="F2"/>
          <w:sz w:val="24"/>
          <w:szCs w:val="24"/>
        </w:rPr>
        <w:t xml:space="preserve">canola </w:t>
      </w:r>
      <w:r w:rsidR="00C605B5">
        <w:rPr>
          <w:rFonts w:ascii="Times New Roman" w:hAnsi="Times New Roman" w:cs="Times New Roman"/>
          <w:color w:val="0D0D0D" w:themeColor="text1" w:themeTint="F2"/>
          <w:sz w:val="24"/>
          <w:szCs w:val="24"/>
        </w:rPr>
        <w:t xml:space="preserve">on </w:t>
      </w:r>
      <w:commentRangeStart w:id="8"/>
      <w:commentRangeStart w:id="9"/>
      <w:r w:rsidR="00C605B5">
        <w:rPr>
          <w:rFonts w:ascii="Times New Roman" w:hAnsi="Times New Roman" w:cs="Times New Roman"/>
          <w:color w:val="0D0D0D" w:themeColor="text1" w:themeTint="F2"/>
          <w:sz w:val="24"/>
          <w:szCs w:val="24"/>
        </w:rPr>
        <w:t>bee stability</w:t>
      </w:r>
      <w:r w:rsidR="00C605B5" w:rsidRPr="00E42DCB">
        <w:rPr>
          <w:rFonts w:ascii="Times New Roman" w:hAnsi="Times New Roman" w:cs="Times New Roman"/>
          <w:color w:val="0D0D0D" w:themeColor="text1" w:themeTint="F2"/>
          <w:sz w:val="24"/>
          <w:szCs w:val="24"/>
        </w:rPr>
        <w:t xml:space="preserve">. </w:t>
      </w:r>
      <w:commentRangeEnd w:id="8"/>
      <w:r w:rsidR="00B3040B">
        <w:rPr>
          <w:rStyle w:val="CommentReference"/>
        </w:rPr>
        <w:commentReference w:id="8"/>
      </w:r>
      <w:commentRangeEnd w:id="9"/>
      <w:r w:rsidR="00B109D1">
        <w:rPr>
          <w:rStyle w:val="CommentReference"/>
        </w:rPr>
        <w:commentReference w:id="9"/>
      </w:r>
      <w:r w:rsidR="00AA67D0">
        <w:rPr>
          <w:rFonts w:ascii="Times New Roman" w:hAnsi="Times New Roman" w:cs="Times New Roman"/>
          <w:color w:val="0D0D0D" w:themeColor="text1" w:themeTint="F2"/>
          <w:sz w:val="24"/>
          <w:szCs w:val="24"/>
        </w:rPr>
        <w:t>This contrasts with other studies that have found that measures of both community stability and diversity decrease with increasing influence from agricultural habitat (</w:t>
      </w:r>
      <w:r w:rsidR="00AA67D0" w:rsidRPr="00AA67D0">
        <w:rPr>
          <w:rFonts w:ascii="Times New Roman" w:hAnsi="Times New Roman" w:cs="Times New Roman"/>
          <w:color w:val="0D0D0D" w:themeColor="text1" w:themeTint="F2"/>
          <w:sz w:val="24"/>
          <w:szCs w:val="24"/>
        </w:rPr>
        <w:t>Ricketts et al. 2008; Garibaldi et al. 2011)</w:t>
      </w:r>
      <w:r w:rsidR="00AA67D0">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We </w:t>
      </w:r>
      <w:commentRangeStart w:id="10"/>
      <w:commentRangeStart w:id="11"/>
      <w:r w:rsidR="00C605B5" w:rsidRPr="00E42DCB">
        <w:rPr>
          <w:rFonts w:ascii="Times New Roman" w:hAnsi="Times New Roman" w:cs="Times New Roman"/>
          <w:color w:val="0D0D0D" w:themeColor="text1" w:themeTint="F2"/>
          <w:sz w:val="24"/>
          <w:szCs w:val="24"/>
        </w:rPr>
        <w:t xml:space="preserve">found that the composition of bee communities within semi-natural habitat are unaffected by adjacent canola mass-blooms. This is true even as there </w:t>
      </w:r>
      <w:r w:rsidR="00B3040B">
        <w:rPr>
          <w:rFonts w:ascii="Times New Roman" w:hAnsi="Times New Roman" w:cs="Times New Roman"/>
          <w:color w:val="0D0D0D" w:themeColor="text1" w:themeTint="F2"/>
          <w:sz w:val="24"/>
          <w:szCs w:val="24"/>
        </w:rPr>
        <w:t>was</w:t>
      </w:r>
      <w:r w:rsidR="00AA67D0">
        <w:rPr>
          <w:rFonts w:ascii="Times New Roman" w:hAnsi="Times New Roman" w:cs="Times New Roman"/>
          <w:color w:val="0D0D0D" w:themeColor="text1" w:themeTint="F2"/>
          <w:sz w:val="24"/>
          <w:szCs w:val="24"/>
        </w:rPr>
        <w:t xml:space="preserve"> </w:t>
      </w:r>
      <w:r w:rsidR="00C605B5" w:rsidRPr="00E42DCB">
        <w:rPr>
          <w:rFonts w:ascii="Times New Roman" w:hAnsi="Times New Roman" w:cs="Times New Roman"/>
          <w:color w:val="0D0D0D" w:themeColor="text1" w:themeTint="F2"/>
          <w:sz w:val="24"/>
          <w:szCs w:val="24"/>
        </w:rPr>
        <w:t xml:space="preserve">a steady decline in measures of floral abundance, taxonomic richness, and Shannon diversity in </w:t>
      </w:r>
      <w:r w:rsidR="00AA67D0">
        <w:rPr>
          <w:rFonts w:ascii="Times New Roman" w:hAnsi="Times New Roman" w:cs="Times New Roman"/>
          <w:color w:val="0D0D0D" w:themeColor="text1" w:themeTint="F2"/>
          <w:sz w:val="24"/>
          <w:szCs w:val="24"/>
        </w:rPr>
        <w:t>semi-natural habitat</w:t>
      </w:r>
      <w:r w:rsidR="00C605B5" w:rsidRPr="00E42DCB">
        <w:rPr>
          <w:rFonts w:ascii="Times New Roman" w:hAnsi="Times New Roman" w:cs="Times New Roman"/>
          <w:color w:val="0D0D0D" w:themeColor="text1" w:themeTint="F2"/>
          <w:sz w:val="24"/>
          <w:szCs w:val="24"/>
        </w:rPr>
        <w:t xml:space="preserve"> throughout the same time periods (Fig. 1.2). </w:t>
      </w:r>
      <w:commentRangeEnd w:id="10"/>
      <w:r w:rsidR="00BE3487">
        <w:rPr>
          <w:rStyle w:val="CommentReference"/>
        </w:rPr>
        <w:commentReference w:id="10"/>
      </w:r>
      <w:commentRangeEnd w:id="11"/>
      <w:r w:rsidR="00AA67D0">
        <w:rPr>
          <w:rStyle w:val="CommentReference"/>
        </w:rPr>
        <w:commentReference w:id="11"/>
      </w:r>
      <w:r w:rsidR="002C2205">
        <w:rPr>
          <w:rFonts w:ascii="Times New Roman" w:hAnsi="Times New Roman" w:cs="Times New Roman"/>
          <w:color w:val="0D0D0D" w:themeColor="text1" w:themeTint="F2"/>
          <w:sz w:val="24"/>
          <w:szCs w:val="24"/>
        </w:rPr>
        <w:t xml:space="preserve">This is </w:t>
      </w:r>
      <w:proofErr w:type="gramStart"/>
      <w:r w:rsidR="002C2205">
        <w:rPr>
          <w:rFonts w:ascii="Times New Roman" w:hAnsi="Times New Roman" w:cs="Times New Roman"/>
          <w:color w:val="0D0D0D" w:themeColor="text1" w:themeTint="F2"/>
          <w:sz w:val="24"/>
          <w:szCs w:val="24"/>
        </w:rPr>
        <w:t>similar to</w:t>
      </w:r>
      <w:proofErr w:type="gramEnd"/>
      <w:r w:rsidR="002C2205">
        <w:rPr>
          <w:rFonts w:ascii="Times New Roman" w:hAnsi="Times New Roman" w:cs="Times New Roman"/>
          <w:color w:val="0D0D0D" w:themeColor="text1" w:themeTint="F2"/>
          <w:sz w:val="24"/>
          <w:szCs w:val="24"/>
        </w:rPr>
        <w:t xml:space="preserve"> the findings in </w:t>
      </w:r>
      <w:proofErr w:type="spellStart"/>
      <w:r w:rsidR="002C2205">
        <w:rPr>
          <w:rFonts w:ascii="Times New Roman" w:hAnsi="Times New Roman" w:cs="Times New Roman"/>
          <w:color w:val="0D0D0D" w:themeColor="text1" w:themeTint="F2"/>
          <w:sz w:val="24"/>
          <w:szCs w:val="24"/>
        </w:rPr>
        <w:t>Tylianakis</w:t>
      </w:r>
      <w:proofErr w:type="spellEnd"/>
      <w:r w:rsidR="002C2205">
        <w:rPr>
          <w:rFonts w:ascii="Times New Roman" w:hAnsi="Times New Roman" w:cs="Times New Roman"/>
          <w:color w:val="0D0D0D" w:themeColor="text1" w:themeTint="F2"/>
          <w:sz w:val="24"/>
          <w:szCs w:val="24"/>
        </w:rPr>
        <w:t xml:space="preserve"> et al. (2006) that land use had no significant effect on solitary bee species richness in semi-natural areas adjacent to semi-urban and agricultural areas. </w:t>
      </w:r>
      <w:commentRangeStart w:id="12"/>
      <w:r w:rsidR="00C605B5" w:rsidRPr="00E42DCB">
        <w:rPr>
          <w:rFonts w:ascii="Times New Roman" w:hAnsi="Times New Roman" w:cs="Times New Roman"/>
          <w:color w:val="0D0D0D" w:themeColor="text1" w:themeTint="F2"/>
          <w:sz w:val="24"/>
          <w:szCs w:val="24"/>
        </w:rPr>
        <w:t xml:space="preserve">The high turnover observed in the PDI values may reflect natural seasonal </w:t>
      </w:r>
      <w:r w:rsidR="00C605B5" w:rsidRPr="00E42DCB">
        <w:rPr>
          <w:rFonts w:ascii="Times New Roman" w:hAnsi="Times New Roman" w:cs="Times New Roman"/>
          <w:color w:val="0D0D0D" w:themeColor="text1" w:themeTint="F2"/>
          <w:sz w:val="24"/>
          <w:szCs w:val="24"/>
        </w:rPr>
        <w:lastRenderedPageBreak/>
        <w:t>turnover in the Palouse ecosystem</w:t>
      </w:r>
      <w:r w:rsidR="00B109D1">
        <w:rPr>
          <w:rFonts w:ascii="Times New Roman" w:hAnsi="Times New Roman" w:cs="Times New Roman"/>
          <w:color w:val="0D0D0D" w:themeColor="text1" w:themeTint="F2"/>
          <w:sz w:val="24"/>
          <w:szCs w:val="24"/>
        </w:rPr>
        <w:t xml:space="preserve"> (Looney et al. 2012)</w:t>
      </w:r>
      <w:r w:rsidR="00C605B5" w:rsidRPr="00E42DCB">
        <w:rPr>
          <w:rFonts w:ascii="Times New Roman" w:hAnsi="Times New Roman" w:cs="Times New Roman"/>
          <w:color w:val="0D0D0D" w:themeColor="text1" w:themeTint="F2"/>
          <w:sz w:val="24"/>
          <w:szCs w:val="24"/>
        </w:rPr>
        <w:t xml:space="preserve">. </w:t>
      </w:r>
      <w:commentRangeEnd w:id="12"/>
      <w:r w:rsidR="00BE3487">
        <w:rPr>
          <w:rStyle w:val="CommentReference"/>
        </w:rPr>
        <w:commentReference w:id="12"/>
      </w:r>
      <w:r w:rsidR="00C605B5" w:rsidRPr="00E42DCB">
        <w:rPr>
          <w:rFonts w:ascii="Times New Roman" w:hAnsi="Times New Roman" w:cs="Times New Roman"/>
          <w:color w:val="0D0D0D" w:themeColor="text1" w:themeTint="F2"/>
          <w:sz w:val="24"/>
          <w:szCs w:val="24"/>
        </w:rPr>
        <w:t>Bee natural history and even species composition is poorly studied in the study area. For a more comprehensive study of the effects of canola on bee community stability in the Palouse system going forward, a multi-year study is required as well as a study assessing natural within-season turnover of bee species.</w:t>
      </w:r>
    </w:p>
    <w:p w14:paraId="3E36E65A" w14:textId="77412292" w:rsidR="00C605B5" w:rsidRPr="00E42DCB" w:rsidRDefault="00C605B5" w:rsidP="0015063E">
      <w:pPr>
        <w:spacing w:after="0" w:line="480" w:lineRule="auto"/>
        <w:ind w:firstLine="36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A large proportion (approximately 98%) of bees collected over the course of this study belonged to solitary genera</w:t>
      </w:r>
      <w:r w:rsidR="00BB3D91">
        <w:rPr>
          <w:rFonts w:ascii="Times New Roman" w:hAnsi="Times New Roman" w:cs="Times New Roman"/>
          <w:color w:val="0D0D0D" w:themeColor="text1" w:themeTint="F2"/>
          <w:sz w:val="24"/>
          <w:szCs w:val="24"/>
        </w:rPr>
        <w:t>, indicating that the community composition of Palouse bees is dominantly solitary</w:t>
      </w:r>
      <w:r w:rsidRPr="00E42DCB">
        <w:rPr>
          <w:rFonts w:ascii="Times New Roman" w:hAnsi="Times New Roman" w:cs="Times New Roman"/>
          <w:color w:val="0D0D0D" w:themeColor="text1" w:themeTint="F2"/>
          <w:sz w:val="24"/>
          <w:szCs w:val="24"/>
        </w:rPr>
        <w:t>. Th</w:t>
      </w:r>
      <w:r w:rsidR="00BB3D91">
        <w:rPr>
          <w:rFonts w:ascii="Times New Roman" w:hAnsi="Times New Roman" w:cs="Times New Roman"/>
          <w:color w:val="0D0D0D" w:themeColor="text1" w:themeTint="F2"/>
          <w:sz w:val="24"/>
          <w:szCs w:val="24"/>
        </w:rPr>
        <w:t>is</w:t>
      </w:r>
      <w:r w:rsidRPr="00E42DCB">
        <w:rPr>
          <w:rFonts w:ascii="Times New Roman" w:hAnsi="Times New Roman" w:cs="Times New Roman"/>
          <w:color w:val="0D0D0D" w:themeColor="text1" w:themeTint="F2"/>
          <w:sz w:val="24"/>
          <w:szCs w:val="24"/>
        </w:rPr>
        <w:t xml:space="preserve"> bee group</w:t>
      </w:r>
      <w:r w:rsidR="00BB3D91">
        <w:rPr>
          <w:rFonts w:ascii="Times New Roman" w:hAnsi="Times New Roman" w:cs="Times New Roman"/>
          <w:color w:val="0D0D0D" w:themeColor="text1" w:themeTint="F2"/>
          <w:sz w:val="24"/>
          <w:szCs w:val="24"/>
        </w:rPr>
        <w:t xml:space="preserve"> is</w:t>
      </w:r>
      <w:r w:rsidRPr="00E42DCB">
        <w:rPr>
          <w:rFonts w:ascii="Times New Roman" w:hAnsi="Times New Roman" w:cs="Times New Roman"/>
          <w:color w:val="0D0D0D" w:themeColor="text1" w:themeTint="F2"/>
          <w:sz w:val="24"/>
          <w:szCs w:val="24"/>
        </w:rPr>
        <w:t xml:space="preserve"> characterized by a limited foraging range (150-600</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m) when compared to social bee groups such as </w:t>
      </w:r>
      <w:r w:rsidRPr="00E42DCB">
        <w:rPr>
          <w:rFonts w:ascii="Times New Roman" w:hAnsi="Times New Roman" w:cs="Times New Roman"/>
          <w:i/>
          <w:iCs/>
          <w:color w:val="0D0D0D" w:themeColor="text1" w:themeTint="F2"/>
          <w:sz w:val="24"/>
          <w:szCs w:val="24"/>
        </w:rPr>
        <w:t xml:space="preserve">Bombus sp. </w:t>
      </w:r>
      <w:r w:rsidRPr="00E42DCB">
        <w:rPr>
          <w:rFonts w:ascii="Times New Roman" w:hAnsi="Times New Roman" w:cs="Times New Roman"/>
          <w:color w:val="0D0D0D" w:themeColor="text1" w:themeTint="F2"/>
          <w:sz w:val="24"/>
          <w:szCs w:val="24"/>
        </w:rPr>
        <w:t>(1.5</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km) and </w:t>
      </w:r>
      <w:r w:rsidRPr="00E42DCB">
        <w:rPr>
          <w:rFonts w:ascii="Times New Roman" w:hAnsi="Times New Roman" w:cs="Times New Roman"/>
          <w:i/>
          <w:iCs/>
          <w:color w:val="0D0D0D" w:themeColor="text1" w:themeTint="F2"/>
          <w:sz w:val="24"/>
          <w:szCs w:val="24"/>
        </w:rPr>
        <w:t xml:space="preserve">Apis mellifera </w:t>
      </w:r>
      <w:r w:rsidRPr="00E42DCB">
        <w:rPr>
          <w:rFonts w:ascii="Times New Roman" w:hAnsi="Times New Roman" w:cs="Times New Roman"/>
          <w:color w:val="0D0D0D" w:themeColor="text1" w:themeTint="F2"/>
          <w:sz w:val="24"/>
          <w:szCs w:val="24"/>
        </w:rPr>
        <w:t>(9.5</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km) (</w:t>
      </w:r>
      <w:r w:rsidR="009C583C" w:rsidRPr="00E42DCB">
        <w:rPr>
          <w:rFonts w:ascii="Times New Roman" w:hAnsi="Times New Roman" w:cs="Times New Roman"/>
          <w:color w:val="0D0D0D" w:themeColor="text1" w:themeTint="F2"/>
          <w:sz w:val="24"/>
          <w:szCs w:val="24"/>
        </w:rPr>
        <w:t xml:space="preserve">Beekman and </w:t>
      </w:r>
      <w:proofErr w:type="spellStart"/>
      <w:r w:rsidR="009C583C" w:rsidRPr="00E42DCB">
        <w:rPr>
          <w:rFonts w:ascii="Times New Roman" w:hAnsi="Times New Roman" w:cs="Times New Roman"/>
          <w:color w:val="0D0D0D" w:themeColor="text1" w:themeTint="F2"/>
          <w:sz w:val="24"/>
          <w:szCs w:val="24"/>
        </w:rPr>
        <w:t>Ratnieks</w:t>
      </w:r>
      <w:proofErr w:type="spellEnd"/>
      <w:r w:rsidR="009C583C" w:rsidRPr="00E42DCB">
        <w:rPr>
          <w:rFonts w:ascii="Times New Roman" w:hAnsi="Times New Roman" w:cs="Times New Roman"/>
          <w:color w:val="0D0D0D" w:themeColor="text1" w:themeTint="F2"/>
          <w:sz w:val="24"/>
          <w:szCs w:val="24"/>
        </w:rPr>
        <w:t xml:space="preserve"> 2000</w:t>
      </w:r>
      <w:r w:rsidR="009C583C">
        <w:rPr>
          <w:rFonts w:ascii="Times New Roman" w:hAnsi="Times New Roman" w:cs="Times New Roman"/>
          <w:color w:val="0D0D0D" w:themeColor="text1" w:themeTint="F2"/>
          <w:sz w:val="24"/>
          <w:szCs w:val="24"/>
        </w:rPr>
        <w:t>;</w:t>
      </w:r>
      <w:r w:rsidR="009C583C" w:rsidRPr="009C583C">
        <w:rPr>
          <w:rFonts w:ascii="Times New Roman" w:hAnsi="Times New Roman" w:cs="Times New Roman"/>
          <w:color w:val="0D0D0D" w:themeColor="text1" w:themeTint="F2"/>
          <w:sz w:val="24"/>
          <w:szCs w:val="24"/>
        </w:rPr>
        <w:t xml:space="preserve"> </w:t>
      </w:r>
      <w:r w:rsidR="009C583C" w:rsidRPr="00E42DCB">
        <w:rPr>
          <w:rFonts w:ascii="Times New Roman" w:hAnsi="Times New Roman" w:cs="Times New Roman"/>
          <w:color w:val="0D0D0D" w:themeColor="text1" w:themeTint="F2"/>
          <w:sz w:val="24"/>
          <w:szCs w:val="24"/>
        </w:rPr>
        <w:t xml:space="preserve">Gathmann and </w:t>
      </w:r>
      <w:proofErr w:type="spellStart"/>
      <w:r w:rsidR="009C583C" w:rsidRPr="00E42DCB">
        <w:rPr>
          <w:rFonts w:ascii="Times New Roman" w:hAnsi="Times New Roman" w:cs="Times New Roman"/>
          <w:color w:val="0D0D0D" w:themeColor="text1" w:themeTint="F2"/>
          <w:sz w:val="24"/>
          <w:szCs w:val="24"/>
        </w:rPr>
        <w:t>Tscharntke</w:t>
      </w:r>
      <w:proofErr w:type="spellEnd"/>
      <w:r w:rsidR="009C583C" w:rsidRPr="00E42DCB">
        <w:rPr>
          <w:rFonts w:ascii="Times New Roman" w:hAnsi="Times New Roman" w:cs="Times New Roman"/>
          <w:color w:val="0D0D0D" w:themeColor="text1" w:themeTint="F2"/>
          <w:sz w:val="24"/>
          <w:szCs w:val="24"/>
        </w:rPr>
        <w:t xml:space="preserve"> 2002;</w:t>
      </w:r>
      <w:r w:rsidR="009C583C">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Osborne et al. 2007). This pattern is carried throughout each site and canola bloom period (Fig. 1.S10, Fig. 1.S11). Bee taxa are affected by the composition of agroecosystems differently depending on range (</w:t>
      </w:r>
      <w:r w:rsidR="009C583C" w:rsidRPr="00E42DCB">
        <w:rPr>
          <w:rFonts w:ascii="Times New Roman" w:hAnsi="Times New Roman" w:cs="Times New Roman"/>
          <w:color w:val="0D0D0D" w:themeColor="text1" w:themeTint="F2"/>
          <w:sz w:val="24"/>
          <w:szCs w:val="24"/>
        </w:rPr>
        <w:t>Woodcock et al. 2013</w:t>
      </w:r>
      <w:r w:rsidR="009C583C">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Gardner et al. 2021). </w:t>
      </w:r>
      <w:r w:rsidR="00B92E62">
        <w:rPr>
          <w:rFonts w:ascii="Times New Roman" w:hAnsi="Times New Roman" w:cs="Times New Roman"/>
          <w:color w:val="0D0D0D" w:themeColor="text1" w:themeTint="F2"/>
          <w:sz w:val="24"/>
          <w:szCs w:val="24"/>
        </w:rPr>
        <w:t xml:space="preserve">Solitary bees </w:t>
      </w:r>
      <w:proofErr w:type="gramStart"/>
      <w:r w:rsidR="00B92E62">
        <w:rPr>
          <w:rFonts w:ascii="Times New Roman" w:hAnsi="Times New Roman" w:cs="Times New Roman"/>
          <w:color w:val="0D0D0D" w:themeColor="text1" w:themeTint="F2"/>
          <w:sz w:val="24"/>
          <w:szCs w:val="24"/>
        </w:rPr>
        <w:t>in particular are</w:t>
      </w:r>
      <w:proofErr w:type="gramEnd"/>
      <w:r w:rsidR="00B92E62">
        <w:rPr>
          <w:rFonts w:ascii="Times New Roman" w:hAnsi="Times New Roman" w:cs="Times New Roman"/>
          <w:color w:val="0D0D0D" w:themeColor="text1" w:themeTint="F2"/>
          <w:sz w:val="24"/>
          <w:szCs w:val="24"/>
        </w:rPr>
        <w:t xml:space="preserve"> central foragers, requiring food resources to be aggregated within flight range to their nest which they provision multiple times per day</w:t>
      </w:r>
      <w:r w:rsidR="00AF38ED">
        <w:rPr>
          <w:rFonts w:ascii="Times New Roman" w:hAnsi="Times New Roman" w:cs="Times New Roman"/>
          <w:color w:val="0D0D0D" w:themeColor="text1" w:themeTint="F2"/>
          <w:sz w:val="24"/>
          <w:szCs w:val="24"/>
        </w:rPr>
        <w:t xml:space="preserve"> (</w:t>
      </w:r>
      <w:r w:rsidR="00AF38ED">
        <w:rPr>
          <w:rFonts w:ascii="Times New Roman" w:eastAsia="Times New Roman" w:hAnsi="Times New Roman" w:cs="Times New Roman"/>
          <w:color w:val="0D0D0D" w:themeColor="text1" w:themeTint="F2"/>
          <w:sz w:val="24"/>
          <w:szCs w:val="24"/>
        </w:rPr>
        <w:t>Zurbuchen et al. 2010)</w:t>
      </w:r>
      <w:r w:rsidR="00B92E62">
        <w:rPr>
          <w:rFonts w:ascii="Times New Roman" w:hAnsi="Times New Roman" w:cs="Times New Roman"/>
          <w:color w:val="0D0D0D" w:themeColor="text1" w:themeTint="F2"/>
          <w:sz w:val="24"/>
          <w:szCs w:val="24"/>
        </w:rPr>
        <w:t xml:space="preserve">. </w:t>
      </w:r>
      <w:r w:rsidR="00AF38ED">
        <w:rPr>
          <w:rFonts w:ascii="Times New Roman" w:hAnsi="Times New Roman" w:cs="Times New Roman"/>
          <w:color w:val="0D0D0D" w:themeColor="text1" w:themeTint="F2"/>
          <w:sz w:val="24"/>
          <w:szCs w:val="24"/>
        </w:rPr>
        <w:t xml:space="preserve">A </w:t>
      </w:r>
      <w:r w:rsidR="00B92E62">
        <w:rPr>
          <w:rFonts w:ascii="Times New Roman" w:hAnsi="Times New Roman" w:cs="Times New Roman"/>
          <w:color w:val="0D0D0D" w:themeColor="text1" w:themeTint="F2"/>
          <w:sz w:val="24"/>
          <w:szCs w:val="24"/>
        </w:rPr>
        <w:t xml:space="preserve">negative </w:t>
      </w:r>
      <w:r w:rsidR="00AF38ED">
        <w:rPr>
          <w:rFonts w:ascii="Times New Roman" w:hAnsi="Times New Roman" w:cs="Times New Roman"/>
          <w:color w:val="0D0D0D" w:themeColor="text1" w:themeTint="F2"/>
          <w:sz w:val="24"/>
          <w:szCs w:val="24"/>
        </w:rPr>
        <w:t>effect has been found</w:t>
      </w:r>
      <w:r w:rsidR="004E4034">
        <w:rPr>
          <w:rFonts w:ascii="Times New Roman" w:hAnsi="Times New Roman" w:cs="Times New Roman"/>
          <w:color w:val="0D0D0D" w:themeColor="text1" w:themeTint="F2"/>
          <w:sz w:val="24"/>
          <w:szCs w:val="24"/>
        </w:rPr>
        <w:t xml:space="preserve"> from pulse-blooming crops within flight range on solitary bees </w:t>
      </w:r>
      <w:r w:rsidR="00AF38ED">
        <w:rPr>
          <w:rFonts w:ascii="Times New Roman" w:hAnsi="Times New Roman" w:cs="Times New Roman"/>
          <w:color w:val="0D0D0D" w:themeColor="text1" w:themeTint="F2"/>
          <w:sz w:val="24"/>
          <w:szCs w:val="24"/>
        </w:rPr>
        <w:t>(</w:t>
      </w:r>
      <w:proofErr w:type="spellStart"/>
      <w:r w:rsidR="00AF38ED" w:rsidRPr="004E4034">
        <w:rPr>
          <w:rFonts w:ascii="Times New Roman" w:eastAsia="Times New Roman" w:hAnsi="Times New Roman" w:cs="Times New Roman"/>
          <w:color w:val="0D0D0D" w:themeColor="text1" w:themeTint="F2"/>
          <w:sz w:val="24"/>
          <w:szCs w:val="24"/>
        </w:rPr>
        <w:t>Eeraerts</w:t>
      </w:r>
      <w:proofErr w:type="spellEnd"/>
      <w:r w:rsidR="00AF38ED">
        <w:rPr>
          <w:rFonts w:ascii="Times New Roman" w:eastAsia="Times New Roman" w:hAnsi="Times New Roman" w:cs="Times New Roman"/>
          <w:color w:val="0D0D0D" w:themeColor="text1" w:themeTint="F2"/>
          <w:sz w:val="24"/>
          <w:szCs w:val="24"/>
        </w:rPr>
        <w:t xml:space="preserve"> et al. 2021). </w:t>
      </w:r>
      <w:r w:rsidR="004E4034">
        <w:rPr>
          <w:rFonts w:ascii="Times New Roman" w:hAnsi="Times New Roman" w:cs="Times New Roman"/>
          <w:color w:val="0D0D0D" w:themeColor="text1" w:themeTint="F2"/>
          <w:sz w:val="24"/>
          <w:szCs w:val="24"/>
        </w:rPr>
        <w:t>However</w:t>
      </w:r>
      <w:r w:rsidR="00AF38ED">
        <w:rPr>
          <w:rFonts w:ascii="Times New Roman" w:hAnsi="Times New Roman" w:cs="Times New Roman"/>
          <w:color w:val="0D0D0D" w:themeColor="text1" w:themeTint="F2"/>
          <w:sz w:val="24"/>
          <w:szCs w:val="24"/>
        </w:rPr>
        <w:t>,</w:t>
      </w:r>
      <w:r w:rsidR="004E4034">
        <w:rPr>
          <w:rFonts w:ascii="Times New Roman" w:hAnsi="Times New Roman" w:cs="Times New Roman"/>
          <w:color w:val="0D0D0D" w:themeColor="text1" w:themeTint="F2"/>
          <w:sz w:val="24"/>
          <w:szCs w:val="24"/>
        </w:rPr>
        <w:t xml:space="preserve"> as</w:t>
      </w:r>
      <w:r w:rsidR="00B92E62">
        <w:rPr>
          <w:rFonts w:ascii="Times New Roman" w:hAnsi="Times New Roman" w:cs="Times New Roman"/>
          <w:color w:val="0D0D0D" w:themeColor="text1" w:themeTint="F2"/>
          <w:sz w:val="24"/>
          <w:szCs w:val="24"/>
        </w:rPr>
        <w:t xml:space="preserve"> most canola in this study was well outside of the flight range of solitary bees, they </w:t>
      </w:r>
      <w:r w:rsidR="00AF38ED">
        <w:rPr>
          <w:rFonts w:ascii="Times New Roman" w:hAnsi="Times New Roman" w:cs="Times New Roman"/>
          <w:color w:val="0D0D0D" w:themeColor="text1" w:themeTint="F2"/>
          <w:sz w:val="24"/>
          <w:szCs w:val="24"/>
        </w:rPr>
        <w:t xml:space="preserve">may </w:t>
      </w:r>
      <w:r w:rsidR="00B92E62">
        <w:rPr>
          <w:rFonts w:ascii="Times New Roman" w:hAnsi="Times New Roman" w:cs="Times New Roman"/>
          <w:color w:val="0D0D0D" w:themeColor="text1" w:themeTint="F2"/>
          <w:sz w:val="24"/>
          <w:szCs w:val="24"/>
        </w:rPr>
        <w:t>be more reliant on wildflower patch resources and thus be unaffected by the pulse blooming agriculture</w:t>
      </w:r>
      <w:r w:rsidR="00AF38ED">
        <w:rPr>
          <w:rFonts w:ascii="Times New Roman" w:hAnsi="Times New Roman" w:cs="Times New Roman"/>
          <w:color w:val="0D0D0D" w:themeColor="text1" w:themeTint="F2"/>
          <w:sz w:val="24"/>
          <w:szCs w:val="24"/>
        </w:rPr>
        <w:t xml:space="preserve"> (</w:t>
      </w:r>
      <w:r w:rsidR="009C583C">
        <w:rPr>
          <w:rFonts w:ascii="Times New Roman" w:eastAsia="Times New Roman" w:hAnsi="Times New Roman" w:cs="Times New Roman"/>
          <w:color w:val="0D0D0D" w:themeColor="text1" w:themeTint="F2"/>
          <w:sz w:val="24"/>
          <w:szCs w:val="24"/>
        </w:rPr>
        <w:t xml:space="preserve">Zurbuchen et al. 2010; </w:t>
      </w:r>
      <w:r w:rsidR="00AF38ED" w:rsidRPr="00E42DCB">
        <w:rPr>
          <w:rFonts w:ascii="Times New Roman" w:hAnsi="Times New Roman" w:cs="Times New Roman"/>
          <w:color w:val="0D0D0D" w:themeColor="text1" w:themeTint="F2"/>
          <w:sz w:val="24"/>
          <w:szCs w:val="24"/>
        </w:rPr>
        <w:t>Gardner et al. 2021</w:t>
      </w:r>
      <w:r w:rsidR="00AF38ED">
        <w:rPr>
          <w:rFonts w:ascii="Times New Roman" w:eastAsia="Times New Roman" w:hAnsi="Times New Roman" w:cs="Times New Roman"/>
          <w:color w:val="0D0D0D" w:themeColor="text1" w:themeTint="F2"/>
          <w:sz w:val="24"/>
          <w:szCs w:val="24"/>
        </w:rPr>
        <w:t>)</w:t>
      </w:r>
      <w:r w:rsidR="00B92E62">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This group would be more impacted by local habitat rather than changes on a landscape level, while social groups with larger ranges such as honeybees and bumblebees are more responsive to landscape level change (Woodcock et al. 2013; </w:t>
      </w:r>
      <w:proofErr w:type="spellStart"/>
      <w:r w:rsidR="009C583C" w:rsidRPr="00E42DCB">
        <w:rPr>
          <w:rFonts w:ascii="Times New Roman" w:hAnsi="Times New Roman" w:cs="Times New Roman"/>
          <w:color w:val="0D0D0D" w:themeColor="text1" w:themeTint="F2"/>
          <w:sz w:val="24"/>
          <w:szCs w:val="24"/>
        </w:rPr>
        <w:t>Bansch</w:t>
      </w:r>
      <w:proofErr w:type="spellEnd"/>
      <w:r w:rsidR="009C583C" w:rsidRPr="00E42DCB">
        <w:rPr>
          <w:rFonts w:ascii="Times New Roman" w:hAnsi="Times New Roman" w:cs="Times New Roman"/>
          <w:color w:val="0D0D0D" w:themeColor="text1" w:themeTint="F2"/>
          <w:sz w:val="24"/>
          <w:szCs w:val="24"/>
        </w:rPr>
        <w:t xml:space="preserve"> et al. 2020</w:t>
      </w:r>
      <w:r w:rsidR="009C583C">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Osterman et al. 2021). </w:t>
      </w:r>
      <w:r w:rsidR="00226DD9">
        <w:rPr>
          <w:rFonts w:ascii="Times New Roman" w:hAnsi="Times New Roman" w:cs="Times New Roman"/>
          <w:color w:val="0D0D0D" w:themeColor="text1" w:themeTint="F2"/>
          <w:sz w:val="24"/>
          <w:szCs w:val="24"/>
        </w:rPr>
        <w:t xml:space="preserve">It stands that the qualities of these communities are driven by solitary bees due to their high community composition. </w:t>
      </w:r>
      <w:proofErr w:type="gramStart"/>
      <w:r w:rsidRPr="00E42DCB">
        <w:rPr>
          <w:rFonts w:ascii="Times New Roman" w:hAnsi="Times New Roman" w:cs="Times New Roman"/>
          <w:color w:val="0D0D0D" w:themeColor="text1" w:themeTint="F2"/>
          <w:sz w:val="24"/>
          <w:szCs w:val="24"/>
        </w:rPr>
        <w:t>Canola</w:t>
      </w:r>
      <w:proofErr w:type="gramEnd"/>
      <w:r w:rsidRPr="00E42DCB">
        <w:rPr>
          <w:rFonts w:ascii="Times New Roman" w:hAnsi="Times New Roman" w:cs="Times New Roman"/>
          <w:color w:val="0D0D0D" w:themeColor="text1" w:themeTint="F2"/>
          <w:sz w:val="24"/>
          <w:szCs w:val="24"/>
        </w:rPr>
        <w:t xml:space="preserve"> percentage was also tested at an area radius of 150</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m, </w:t>
      </w:r>
      <w:r w:rsidRPr="00E42DCB">
        <w:rPr>
          <w:rFonts w:ascii="Times New Roman" w:hAnsi="Times New Roman" w:cs="Times New Roman"/>
          <w:color w:val="0D0D0D" w:themeColor="text1" w:themeTint="F2"/>
          <w:sz w:val="24"/>
          <w:szCs w:val="24"/>
        </w:rPr>
        <w:lastRenderedPageBreak/>
        <w:t>75</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m, and 50</w:t>
      </w:r>
      <w:r w:rsidR="00184453">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m, but as only two sites had canola at these ranges, effects of canola exclusively within solitary range</w:t>
      </w:r>
      <w:r w:rsidR="00AA67D0">
        <w:rPr>
          <w:rFonts w:ascii="Times New Roman" w:hAnsi="Times New Roman" w:cs="Times New Roman"/>
          <w:color w:val="0D0D0D" w:themeColor="text1" w:themeTint="F2"/>
          <w:sz w:val="24"/>
          <w:szCs w:val="24"/>
        </w:rPr>
        <w:t xml:space="preserve"> </w:t>
      </w:r>
      <w:r w:rsidR="00184453">
        <w:rPr>
          <w:rFonts w:ascii="Times New Roman" w:hAnsi="Times New Roman" w:cs="Times New Roman"/>
          <w:color w:val="0D0D0D" w:themeColor="text1" w:themeTint="F2"/>
          <w:sz w:val="24"/>
          <w:szCs w:val="24"/>
        </w:rPr>
        <w:t>were</w:t>
      </w:r>
      <w:r w:rsidR="00184453" w:rsidRPr="00E42DCB">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unable to be properly assessed.</w:t>
      </w:r>
      <w:r w:rsidR="00AF38ED">
        <w:rPr>
          <w:rFonts w:ascii="Times New Roman" w:hAnsi="Times New Roman" w:cs="Times New Roman"/>
          <w:color w:val="0D0D0D" w:themeColor="text1" w:themeTint="F2"/>
          <w:sz w:val="24"/>
          <w:szCs w:val="24"/>
        </w:rPr>
        <w:t xml:space="preserve"> </w:t>
      </w:r>
    </w:p>
    <w:p w14:paraId="5B2FE68E" w14:textId="3646DFBB" w:rsidR="00C605B5" w:rsidRPr="00E42DCB" w:rsidRDefault="00C605B5" w:rsidP="0015063E">
      <w:pPr>
        <w:spacing w:after="0" w:line="480" w:lineRule="auto"/>
        <w:ind w:firstLine="36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Measures of both plant community composition and stability were assessed to disentangle the effects of local wildflower turnover from the high turnover of floral resources associated with mass blooming crops. We found that Shannon diversity and species richness measures are independent of canola landscape measures. However, sites that are further from canola tend to have higher floral abundance (Fig. 1.6). This is likely due to </w:t>
      </w:r>
      <w:r w:rsidR="009104A5">
        <w:rPr>
          <w:rFonts w:ascii="Times New Roman" w:hAnsi="Times New Roman" w:cs="Times New Roman"/>
          <w:color w:val="0D0D0D" w:themeColor="text1" w:themeTint="F2"/>
          <w:sz w:val="24"/>
          <w:szCs w:val="24"/>
        </w:rPr>
        <w:t>these sites being further outside of monoculture maintenance</w:t>
      </w:r>
      <w:r w:rsidRPr="00E42DCB">
        <w:rPr>
          <w:rFonts w:ascii="Times New Roman" w:hAnsi="Times New Roman" w:cs="Times New Roman"/>
          <w:color w:val="0D0D0D" w:themeColor="text1" w:themeTint="F2"/>
          <w:sz w:val="24"/>
          <w:szCs w:val="24"/>
        </w:rPr>
        <w:t xml:space="preserve">. As floral abundance and measures of bee diversity or stability are not correlated in this instance, this effect is not reflected in bee community measures. However, </w:t>
      </w:r>
      <w:r>
        <w:rPr>
          <w:rFonts w:ascii="Times New Roman" w:hAnsi="Times New Roman" w:cs="Times New Roman"/>
          <w:color w:val="0D0D0D" w:themeColor="text1" w:themeTint="F2"/>
          <w:sz w:val="24"/>
          <w:szCs w:val="24"/>
        </w:rPr>
        <w:t>plant diversity was found to influence bee</w:t>
      </w:r>
      <w:r w:rsidRPr="00E42DCB">
        <w:rPr>
          <w:rFonts w:ascii="Times New Roman" w:hAnsi="Times New Roman" w:cs="Times New Roman"/>
          <w:color w:val="0D0D0D" w:themeColor="text1" w:themeTint="F2"/>
          <w:sz w:val="24"/>
          <w:szCs w:val="24"/>
        </w:rPr>
        <w:t xml:space="preserve"> PDI (Fig. 1.5). All measures of plant stability exist independent from canola measures. </w:t>
      </w:r>
    </w:p>
    <w:p w14:paraId="3FC7F864" w14:textId="35A14264" w:rsidR="00226DD9" w:rsidRDefault="00C605B5" w:rsidP="0015063E">
      <w:pPr>
        <w:spacing w:after="0" w:line="480" w:lineRule="auto"/>
        <w:ind w:firstLine="360"/>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This study presents evidence that bee communities with a large proportion of solitary bees experience little effect from canola presence at a landscape level. </w:t>
      </w:r>
      <w:r w:rsidR="003B1FE1">
        <w:rPr>
          <w:rFonts w:ascii="Times New Roman" w:hAnsi="Times New Roman" w:cs="Times New Roman"/>
          <w:color w:val="0D0D0D" w:themeColor="text1" w:themeTint="F2"/>
          <w:sz w:val="24"/>
          <w:szCs w:val="24"/>
        </w:rPr>
        <w:t xml:space="preserve">This furthers </w:t>
      </w:r>
      <w:r w:rsidR="009C583C">
        <w:rPr>
          <w:rFonts w:ascii="Times New Roman" w:hAnsi="Times New Roman" w:cs="Times New Roman"/>
          <w:color w:val="0D0D0D" w:themeColor="text1" w:themeTint="F2"/>
          <w:sz w:val="24"/>
          <w:szCs w:val="24"/>
        </w:rPr>
        <w:t>the</w:t>
      </w:r>
      <w:r w:rsidR="003B1FE1">
        <w:rPr>
          <w:rFonts w:ascii="Times New Roman" w:hAnsi="Times New Roman" w:cs="Times New Roman"/>
          <w:color w:val="0D0D0D" w:themeColor="text1" w:themeTint="F2"/>
          <w:sz w:val="24"/>
          <w:szCs w:val="24"/>
        </w:rPr>
        <w:t xml:space="preserve"> understanding of how bee communities fare in the threatened Palouse ecosystem with the introduction of the novel Canola crop system. We have found that these</w:t>
      </w:r>
      <w:r w:rsidRPr="00E42DCB">
        <w:rPr>
          <w:rFonts w:ascii="Times New Roman" w:hAnsi="Times New Roman" w:cs="Times New Roman"/>
          <w:color w:val="0D0D0D" w:themeColor="text1" w:themeTint="F2"/>
          <w:sz w:val="24"/>
          <w:szCs w:val="24"/>
        </w:rPr>
        <w:t xml:space="preserve"> bee</w:t>
      </w:r>
      <w:r w:rsidR="003B1FE1">
        <w:rPr>
          <w:rFonts w:ascii="Times New Roman" w:hAnsi="Times New Roman" w:cs="Times New Roman"/>
          <w:color w:val="0D0D0D" w:themeColor="text1" w:themeTint="F2"/>
          <w:sz w:val="24"/>
          <w:szCs w:val="24"/>
        </w:rPr>
        <w:t xml:space="preserve"> communities</w:t>
      </w:r>
      <w:r w:rsidRPr="00E42DCB">
        <w:rPr>
          <w:rFonts w:ascii="Times New Roman" w:hAnsi="Times New Roman" w:cs="Times New Roman"/>
          <w:color w:val="0D0D0D" w:themeColor="text1" w:themeTint="F2"/>
          <w:sz w:val="24"/>
          <w:szCs w:val="24"/>
        </w:rPr>
        <w:t xml:space="preserve"> are </w:t>
      </w:r>
      <w:r w:rsidR="003B1FE1">
        <w:rPr>
          <w:rFonts w:ascii="Times New Roman" w:hAnsi="Times New Roman" w:cs="Times New Roman"/>
          <w:color w:val="0D0D0D" w:themeColor="text1" w:themeTint="F2"/>
          <w:sz w:val="24"/>
          <w:szCs w:val="24"/>
        </w:rPr>
        <w:t xml:space="preserve">more </w:t>
      </w:r>
      <w:r w:rsidRPr="00E42DCB">
        <w:rPr>
          <w:rFonts w:ascii="Times New Roman" w:hAnsi="Times New Roman" w:cs="Times New Roman"/>
          <w:color w:val="0D0D0D" w:themeColor="text1" w:themeTint="F2"/>
          <w:sz w:val="24"/>
          <w:szCs w:val="24"/>
        </w:rPr>
        <w:t>reliant on local habitat due to</w:t>
      </w:r>
      <w:r w:rsidR="003B1FE1">
        <w:rPr>
          <w:rFonts w:ascii="Times New Roman" w:hAnsi="Times New Roman" w:cs="Times New Roman"/>
          <w:color w:val="0D0D0D" w:themeColor="text1" w:themeTint="F2"/>
          <w:sz w:val="24"/>
          <w:szCs w:val="24"/>
        </w:rPr>
        <w:t xml:space="preserve"> an overall</w:t>
      </w:r>
      <w:r w:rsidRPr="00E42DCB">
        <w:rPr>
          <w:rFonts w:ascii="Times New Roman" w:hAnsi="Times New Roman" w:cs="Times New Roman"/>
          <w:color w:val="0D0D0D" w:themeColor="text1" w:themeTint="F2"/>
          <w:sz w:val="24"/>
          <w:szCs w:val="24"/>
        </w:rPr>
        <w:t xml:space="preserve"> small range size. Bees with larger range, such as </w:t>
      </w:r>
      <w:r w:rsidRPr="00E42DCB">
        <w:rPr>
          <w:rFonts w:ascii="Times New Roman" w:hAnsi="Times New Roman" w:cs="Times New Roman"/>
          <w:i/>
          <w:iCs/>
          <w:color w:val="0D0D0D" w:themeColor="text1" w:themeTint="F2"/>
          <w:sz w:val="24"/>
          <w:szCs w:val="24"/>
        </w:rPr>
        <w:t xml:space="preserve">Bombus sp. </w:t>
      </w:r>
      <w:r w:rsidRPr="00E42DCB">
        <w:rPr>
          <w:rFonts w:ascii="Times New Roman" w:hAnsi="Times New Roman" w:cs="Times New Roman"/>
          <w:color w:val="0D0D0D" w:themeColor="text1" w:themeTint="F2"/>
          <w:sz w:val="24"/>
          <w:szCs w:val="24"/>
        </w:rPr>
        <w:t xml:space="preserve">and </w:t>
      </w:r>
      <w:r w:rsidRPr="00E42DCB">
        <w:rPr>
          <w:rFonts w:ascii="Times New Roman" w:hAnsi="Times New Roman" w:cs="Times New Roman"/>
          <w:i/>
          <w:iCs/>
          <w:color w:val="0D0D0D" w:themeColor="text1" w:themeTint="F2"/>
          <w:sz w:val="24"/>
          <w:szCs w:val="24"/>
        </w:rPr>
        <w:t xml:space="preserve">Apis mellifera </w:t>
      </w:r>
      <w:r w:rsidRPr="00E42DCB">
        <w:rPr>
          <w:rFonts w:ascii="Times New Roman" w:hAnsi="Times New Roman" w:cs="Times New Roman"/>
          <w:color w:val="0D0D0D" w:themeColor="text1" w:themeTint="F2"/>
          <w:sz w:val="24"/>
          <w:szCs w:val="24"/>
        </w:rPr>
        <w:t xml:space="preserve">may spill over from canola fields or adaptively forage as flower abundance decreases, but the low proportion of these groups within wildflower patches sampled makes it so this has no significant effect on overall composition or stability. The stability of bee communities is more reliant on the diversity and stability of local floral resources. </w:t>
      </w:r>
      <w:r w:rsidR="003B1FE1">
        <w:rPr>
          <w:rFonts w:ascii="Times New Roman" w:hAnsi="Times New Roman" w:cs="Times New Roman"/>
          <w:color w:val="0D0D0D" w:themeColor="text1" w:themeTint="F2"/>
          <w:sz w:val="24"/>
          <w:szCs w:val="24"/>
        </w:rPr>
        <w:t xml:space="preserve">This conclusion can inform pollinator habitat restoration or planning for conservation with a focus on restoring local landscape. This is especially useful for habitat restoration in proximity to blooming agricultural systems. </w:t>
      </w:r>
    </w:p>
    <w:p w14:paraId="2A9F2FC1" w14:textId="72F7542C" w:rsidR="00C605B5" w:rsidRPr="00E42DCB" w:rsidRDefault="0082321D" w:rsidP="0015063E">
      <w:pPr>
        <w:spacing w:after="0" w:line="480" w:lineRule="auto"/>
        <w:rPr>
          <w:rFonts w:ascii="Times New Roman" w:hAnsi="Times New Roman" w:cs="Times New Roman"/>
          <w:b/>
          <w:bCs/>
          <w:color w:val="0D0D0D" w:themeColor="text1" w:themeTint="F2"/>
          <w:sz w:val="24"/>
          <w:szCs w:val="24"/>
        </w:rPr>
      </w:pPr>
      <w:commentRangeStart w:id="13"/>
      <w:r>
        <w:rPr>
          <w:rFonts w:ascii="Times New Roman" w:hAnsi="Times New Roman" w:cs="Times New Roman"/>
          <w:b/>
          <w:bCs/>
          <w:color w:val="0D0D0D" w:themeColor="text1" w:themeTint="F2"/>
          <w:sz w:val="24"/>
          <w:szCs w:val="24"/>
        </w:rPr>
        <w:lastRenderedPageBreak/>
        <w:t>Conclusion</w:t>
      </w:r>
      <w:commentRangeEnd w:id="13"/>
      <w:r w:rsidR="00B3040B">
        <w:rPr>
          <w:rStyle w:val="CommentReference"/>
        </w:rPr>
        <w:commentReference w:id="13"/>
      </w:r>
    </w:p>
    <w:p w14:paraId="37F7B882" w14:textId="7762BC0D" w:rsidR="00C605B5" w:rsidRDefault="00C605B5" w:rsidP="0015063E">
      <w:pPr>
        <w:spacing w:after="0" w:line="480" w:lineRule="auto"/>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Bee communities with a high composition of solitary species </w:t>
      </w:r>
      <w:r w:rsidR="00B3040B">
        <w:rPr>
          <w:rFonts w:ascii="Times New Roman" w:hAnsi="Times New Roman" w:cs="Times New Roman"/>
          <w:color w:val="0D0D0D" w:themeColor="text1" w:themeTint="F2"/>
          <w:sz w:val="24"/>
          <w:szCs w:val="24"/>
        </w:rPr>
        <w:t>were</w:t>
      </w:r>
      <w:r w:rsidRPr="00E42DCB">
        <w:rPr>
          <w:rFonts w:ascii="Times New Roman" w:hAnsi="Times New Roman" w:cs="Times New Roman"/>
          <w:color w:val="0D0D0D" w:themeColor="text1" w:themeTint="F2"/>
          <w:sz w:val="24"/>
          <w:szCs w:val="24"/>
        </w:rPr>
        <w:t xml:space="preserve"> largely resistant to potentially destabilizing effects of mass-blooming crops. The small range of solitary bee groups could make adaptive foraging to agricultural spaces outside of the local area unfeasible, and thus discourage movement outside of habitat patches. As many studies of the effects of mass-blooming crops on bees from both a community composition and stability perspective have contrasting findings, this study asserts that further research is needed into this subject.</w:t>
      </w:r>
    </w:p>
    <w:p w14:paraId="356E3250" w14:textId="77777777" w:rsidR="00C605B5" w:rsidRDefault="00C605B5" w:rsidP="0015063E">
      <w:pPr>
        <w:spacing w:after="0" w:line="480" w:lineRule="auto"/>
        <w:rPr>
          <w:rFonts w:ascii="Times New Roman" w:hAnsi="Times New Roman" w:cs="Times New Roman"/>
          <w:color w:val="0D0D0D" w:themeColor="text1" w:themeTint="F2"/>
          <w:sz w:val="24"/>
          <w:szCs w:val="24"/>
        </w:rPr>
      </w:pPr>
    </w:p>
    <w:p w14:paraId="5F8CEDCB" w14:textId="1BCAB193" w:rsidR="00C605B5" w:rsidRDefault="009C583C" w:rsidP="0015063E">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Author Contributions</w:t>
      </w:r>
    </w:p>
    <w:p w14:paraId="3C8B7092" w14:textId="5F3421FD" w:rsidR="00C605B5" w:rsidRPr="0008599E" w:rsidRDefault="006C4CA2" w:rsidP="0015063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OS and DC </w:t>
      </w:r>
      <w:r w:rsidR="00C605B5">
        <w:rPr>
          <w:rFonts w:ascii="Times New Roman" w:hAnsi="Times New Roman" w:cs="Times New Roman"/>
          <w:sz w:val="24"/>
          <w:szCs w:val="24"/>
        </w:rPr>
        <w:t xml:space="preserve">conceptualized the study. </w:t>
      </w:r>
      <w:r>
        <w:rPr>
          <w:rFonts w:ascii="Times New Roman" w:hAnsi="Times New Roman" w:cs="Times New Roman"/>
          <w:sz w:val="24"/>
          <w:szCs w:val="24"/>
        </w:rPr>
        <w:t xml:space="preserve">OS and SH </w:t>
      </w:r>
      <w:r w:rsidR="00C605B5">
        <w:rPr>
          <w:rFonts w:ascii="Times New Roman" w:hAnsi="Times New Roman" w:cs="Times New Roman"/>
          <w:sz w:val="24"/>
          <w:szCs w:val="24"/>
        </w:rPr>
        <w:t xml:space="preserve">designed the </w:t>
      </w:r>
      <w:r>
        <w:rPr>
          <w:rFonts w:ascii="Times New Roman" w:hAnsi="Times New Roman" w:cs="Times New Roman"/>
          <w:sz w:val="24"/>
          <w:szCs w:val="24"/>
        </w:rPr>
        <w:t xml:space="preserve">study and </w:t>
      </w:r>
      <w:r w:rsidR="00C605B5">
        <w:rPr>
          <w:rFonts w:ascii="Times New Roman" w:hAnsi="Times New Roman" w:cs="Times New Roman"/>
          <w:sz w:val="24"/>
          <w:szCs w:val="24"/>
        </w:rPr>
        <w:t xml:space="preserve">collected data. </w:t>
      </w:r>
      <w:r>
        <w:rPr>
          <w:rFonts w:ascii="Times New Roman" w:hAnsi="Times New Roman" w:cs="Times New Roman"/>
          <w:sz w:val="24"/>
          <w:szCs w:val="24"/>
        </w:rPr>
        <w:t xml:space="preserve">OS and DC did statistical </w:t>
      </w:r>
      <w:r w:rsidR="00C605B5">
        <w:rPr>
          <w:rFonts w:ascii="Times New Roman" w:hAnsi="Times New Roman" w:cs="Times New Roman"/>
          <w:sz w:val="24"/>
          <w:szCs w:val="24"/>
        </w:rPr>
        <w:t xml:space="preserve">analyses. </w:t>
      </w:r>
      <w:r>
        <w:rPr>
          <w:rFonts w:ascii="Times New Roman" w:hAnsi="Times New Roman" w:cs="Times New Roman"/>
          <w:sz w:val="24"/>
          <w:szCs w:val="24"/>
        </w:rPr>
        <w:t>OS drafted the manuscript with LO and DC</w:t>
      </w:r>
      <w:r w:rsidR="00BF3DDA">
        <w:rPr>
          <w:rFonts w:ascii="Times New Roman" w:hAnsi="Times New Roman" w:cs="Times New Roman"/>
          <w:sz w:val="24"/>
          <w:szCs w:val="24"/>
        </w:rPr>
        <w:t xml:space="preserve"> </w:t>
      </w:r>
      <w:r w:rsidR="00C605B5">
        <w:rPr>
          <w:rFonts w:ascii="Times New Roman" w:hAnsi="Times New Roman" w:cs="Times New Roman"/>
          <w:sz w:val="24"/>
          <w:szCs w:val="24"/>
        </w:rPr>
        <w:t xml:space="preserve">contributing to subsequent drafts. </w:t>
      </w:r>
      <w:r>
        <w:rPr>
          <w:rFonts w:ascii="Times New Roman" w:hAnsi="Times New Roman" w:cs="Times New Roman"/>
          <w:sz w:val="24"/>
          <w:szCs w:val="24"/>
        </w:rPr>
        <w:t>All authors provided edits.</w:t>
      </w:r>
    </w:p>
    <w:p w14:paraId="4C6A5320" w14:textId="77777777" w:rsidR="00C605B5" w:rsidRPr="0008599E" w:rsidRDefault="00C605B5" w:rsidP="00C605B5">
      <w:pPr>
        <w:spacing w:line="480" w:lineRule="auto"/>
        <w:rPr>
          <w:rFonts w:ascii="Times New Roman" w:hAnsi="Times New Roman" w:cs="Times New Roman"/>
          <w:color w:val="0D0D0D" w:themeColor="text1" w:themeTint="F2"/>
          <w:sz w:val="24"/>
          <w:szCs w:val="24"/>
        </w:rPr>
      </w:pPr>
    </w:p>
    <w:p w14:paraId="2603D469"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br w:type="page"/>
      </w:r>
    </w:p>
    <w:p w14:paraId="7BF87531" w14:textId="5DEC7A6B" w:rsidR="00C605B5" w:rsidRPr="00E42DCB" w:rsidRDefault="009C583C" w:rsidP="00BF3DDA">
      <w:pPr>
        <w:spacing w:line="480" w:lineRule="auto"/>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References</w:t>
      </w:r>
    </w:p>
    <w:p w14:paraId="05B4C9B9"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bookmarkStart w:id="14" w:name="_Hlk133938023"/>
      <w:proofErr w:type="spellStart"/>
      <w:r w:rsidRPr="00E42DCB">
        <w:rPr>
          <w:rFonts w:ascii="Times New Roman" w:eastAsia="Times New Roman" w:hAnsi="Times New Roman" w:cs="Times New Roman"/>
          <w:color w:val="0D0D0D" w:themeColor="text1" w:themeTint="F2"/>
          <w:sz w:val="24"/>
          <w:szCs w:val="24"/>
        </w:rPr>
        <w:t>Bänsch</w:t>
      </w:r>
      <w:bookmarkEnd w:id="14"/>
      <w:proofErr w:type="spellEnd"/>
      <w:r w:rsidRPr="00E42DCB">
        <w:rPr>
          <w:rFonts w:ascii="Times New Roman" w:eastAsia="Times New Roman" w:hAnsi="Times New Roman" w:cs="Times New Roman"/>
          <w:color w:val="0D0D0D" w:themeColor="text1" w:themeTint="F2"/>
          <w:sz w:val="24"/>
          <w:szCs w:val="24"/>
        </w:rPr>
        <w:t xml:space="preserve">, S., T. </w:t>
      </w:r>
      <w:proofErr w:type="spellStart"/>
      <w:r w:rsidRPr="00E42DCB">
        <w:rPr>
          <w:rFonts w:ascii="Times New Roman" w:eastAsia="Times New Roman" w:hAnsi="Times New Roman" w:cs="Times New Roman"/>
          <w:color w:val="0D0D0D" w:themeColor="text1" w:themeTint="F2"/>
          <w:sz w:val="24"/>
          <w:szCs w:val="24"/>
        </w:rPr>
        <w:t>Tscharntke</w:t>
      </w:r>
      <w:proofErr w:type="spellEnd"/>
      <w:r w:rsidRPr="00E42DCB">
        <w:rPr>
          <w:rFonts w:ascii="Times New Roman" w:eastAsia="Times New Roman" w:hAnsi="Times New Roman" w:cs="Times New Roman"/>
          <w:color w:val="0D0D0D" w:themeColor="text1" w:themeTint="F2"/>
          <w:sz w:val="24"/>
          <w:szCs w:val="24"/>
        </w:rPr>
        <w:t>, D. Gabriel, and C. Westphal. 2021. Crop pollination services: Complementary resource use by social vs solitary bees facing crops with contrasting flower supply. Journal of Applied Ecology 58:476–485.</w:t>
      </w:r>
    </w:p>
    <w:p w14:paraId="03AB677F"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Beekman, M., and F. L. W. </w:t>
      </w:r>
      <w:proofErr w:type="spellStart"/>
      <w:r w:rsidRPr="00E42DCB">
        <w:rPr>
          <w:rFonts w:ascii="Times New Roman" w:eastAsia="Times New Roman" w:hAnsi="Times New Roman" w:cs="Times New Roman"/>
          <w:color w:val="0D0D0D" w:themeColor="text1" w:themeTint="F2"/>
          <w:sz w:val="24"/>
          <w:szCs w:val="24"/>
        </w:rPr>
        <w:t>Ratnieks</w:t>
      </w:r>
      <w:proofErr w:type="spellEnd"/>
      <w:r w:rsidRPr="00E42DCB">
        <w:rPr>
          <w:rFonts w:ascii="Times New Roman" w:eastAsia="Times New Roman" w:hAnsi="Times New Roman" w:cs="Times New Roman"/>
          <w:color w:val="0D0D0D" w:themeColor="text1" w:themeTint="F2"/>
          <w:sz w:val="24"/>
          <w:szCs w:val="24"/>
        </w:rPr>
        <w:t xml:space="preserve">. 2000. Long-range foraging by the </w:t>
      </w:r>
      <w:proofErr w:type="gramStart"/>
      <w:r w:rsidRPr="00E42DCB">
        <w:rPr>
          <w:rFonts w:ascii="Times New Roman" w:eastAsia="Times New Roman" w:hAnsi="Times New Roman" w:cs="Times New Roman"/>
          <w:color w:val="0D0D0D" w:themeColor="text1" w:themeTint="F2"/>
          <w:sz w:val="24"/>
          <w:szCs w:val="24"/>
        </w:rPr>
        <w:t>honey-bee</w:t>
      </w:r>
      <w:proofErr w:type="gramEnd"/>
      <w:r w:rsidRPr="00E42DCB">
        <w:rPr>
          <w:rFonts w:ascii="Times New Roman" w:eastAsia="Times New Roman" w:hAnsi="Times New Roman" w:cs="Times New Roman"/>
          <w:color w:val="0D0D0D" w:themeColor="text1" w:themeTint="F2"/>
          <w:sz w:val="24"/>
          <w:szCs w:val="24"/>
        </w:rPr>
        <w:t>, Apis mellifera L.: Honey-bee foraging. Functional Ecology 14:490–496.</w:t>
      </w:r>
    </w:p>
    <w:p w14:paraId="61AE29D5"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Cottingham, K. L., B. L. Brown, and J. T. Lennon. 2001. Biodiversity may regulate the temporal variability of ecological systems. Ecology Letters 4:72–85.</w:t>
      </w:r>
    </w:p>
    <w:p w14:paraId="7187C125"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proofErr w:type="spellStart"/>
      <w:r w:rsidRPr="00E42DCB">
        <w:rPr>
          <w:rFonts w:ascii="Times New Roman" w:eastAsia="Times New Roman" w:hAnsi="Times New Roman" w:cs="Times New Roman"/>
          <w:color w:val="0D0D0D" w:themeColor="text1" w:themeTint="F2"/>
          <w:sz w:val="24"/>
          <w:szCs w:val="24"/>
        </w:rPr>
        <w:t>Diekötter</w:t>
      </w:r>
      <w:proofErr w:type="spellEnd"/>
      <w:r w:rsidRPr="00E42DCB">
        <w:rPr>
          <w:rFonts w:ascii="Times New Roman" w:eastAsia="Times New Roman" w:hAnsi="Times New Roman" w:cs="Times New Roman"/>
          <w:color w:val="0D0D0D" w:themeColor="text1" w:themeTint="F2"/>
          <w:sz w:val="24"/>
          <w:szCs w:val="24"/>
        </w:rPr>
        <w:t xml:space="preserve">, T., T. Kadoya, F. Peter, V. Wolters, and F. </w:t>
      </w:r>
      <w:proofErr w:type="spellStart"/>
      <w:r w:rsidRPr="00E42DCB">
        <w:rPr>
          <w:rFonts w:ascii="Times New Roman" w:eastAsia="Times New Roman" w:hAnsi="Times New Roman" w:cs="Times New Roman"/>
          <w:color w:val="0D0D0D" w:themeColor="text1" w:themeTint="F2"/>
          <w:sz w:val="24"/>
          <w:szCs w:val="24"/>
        </w:rPr>
        <w:t>Jauker</w:t>
      </w:r>
      <w:proofErr w:type="spellEnd"/>
      <w:r w:rsidRPr="00E42DCB">
        <w:rPr>
          <w:rFonts w:ascii="Times New Roman" w:eastAsia="Times New Roman" w:hAnsi="Times New Roman" w:cs="Times New Roman"/>
          <w:color w:val="0D0D0D" w:themeColor="text1" w:themeTint="F2"/>
          <w:sz w:val="24"/>
          <w:szCs w:val="24"/>
        </w:rPr>
        <w:t>. 2010. Oilseed rape crops distort plant-pollinator interactions. Journal of Applied Ecology 47:209–214.</w:t>
      </w:r>
    </w:p>
    <w:p w14:paraId="00099072"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proofErr w:type="spellStart"/>
      <w:r w:rsidRPr="00E42DCB">
        <w:rPr>
          <w:rFonts w:ascii="Times New Roman" w:eastAsia="Times New Roman" w:hAnsi="Times New Roman" w:cs="Times New Roman"/>
          <w:color w:val="0D0D0D" w:themeColor="text1" w:themeTint="F2"/>
          <w:sz w:val="24"/>
          <w:szCs w:val="24"/>
        </w:rPr>
        <w:t>Diekötter</w:t>
      </w:r>
      <w:proofErr w:type="spellEnd"/>
      <w:r w:rsidRPr="00E42DCB">
        <w:rPr>
          <w:rFonts w:ascii="Times New Roman" w:eastAsia="Times New Roman" w:hAnsi="Times New Roman" w:cs="Times New Roman"/>
          <w:color w:val="0D0D0D" w:themeColor="text1" w:themeTint="F2"/>
          <w:sz w:val="24"/>
          <w:szCs w:val="24"/>
        </w:rPr>
        <w:t xml:space="preserve">, T., F. Peter, B. </w:t>
      </w:r>
      <w:proofErr w:type="spellStart"/>
      <w:r w:rsidRPr="00E42DCB">
        <w:rPr>
          <w:rFonts w:ascii="Times New Roman" w:eastAsia="Times New Roman" w:hAnsi="Times New Roman" w:cs="Times New Roman"/>
          <w:color w:val="0D0D0D" w:themeColor="text1" w:themeTint="F2"/>
          <w:sz w:val="24"/>
          <w:szCs w:val="24"/>
        </w:rPr>
        <w:t>Jauker</w:t>
      </w:r>
      <w:proofErr w:type="spellEnd"/>
      <w:r w:rsidRPr="00E42DCB">
        <w:rPr>
          <w:rFonts w:ascii="Times New Roman" w:eastAsia="Times New Roman" w:hAnsi="Times New Roman" w:cs="Times New Roman"/>
          <w:color w:val="0D0D0D" w:themeColor="text1" w:themeTint="F2"/>
          <w:sz w:val="24"/>
          <w:szCs w:val="24"/>
        </w:rPr>
        <w:t xml:space="preserve">, V. Wolters, and F. </w:t>
      </w:r>
      <w:proofErr w:type="spellStart"/>
      <w:r w:rsidRPr="00E42DCB">
        <w:rPr>
          <w:rFonts w:ascii="Times New Roman" w:eastAsia="Times New Roman" w:hAnsi="Times New Roman" w:cs="Times New Roman"/>
          <w:color w:val="0D0D0D" w:themeColor="text1" w:themeTint="F2"/>
          <w:sz w:val="24"/>
          <w:szCs w:val="24"/>
        </w:rPr>
        <w:t>Jauker</w:t>
      </w:r>
      <w:proofErr w:type="spellEnd"/>
      <w:r w:rsidRPr="00E42DCB">
        <w:rPr>
          <w:rFonts w:ascii="Times New Roman" w:eastAsia="Times New Roman" w:hAnsi="Times New Roman" w:cs="Times New Roman"/>
          <w:color w:val="0D0D0D" w:themeColor="text1" w:themeTint="F2"/>
          <w:sz w:val="24"/>
          <w:szCs w:val="24"/>
        </w:rPr>
        <w:t xml:space="preserve">. 2014. Mass-flowering crops increase </w:t>
      </w:r>
      <w:proofErr w:type="gramStart"/>
      <w:r w:rsidRPr="00E42DCB">
        <w:rPr>
          <w:rFonts w:ascii="Times New Roman" w:eastAsia="Times New Roman" w:hAnsi="Times New Roman" w:cs="Times New Roman"/>
          <w:color w:val="0D0D0D" w:themeColor="text1" w:themeTint="F2"/>
          <w:sz w:val="24"/>
          <w:szCs w:val="24"/>
        </w:rPr>
        <w:t>richness</w:t>
      </w:r>
      <w:proofErr w:type="gramEnd"/>
      <w:r w:rsidRPr="00E42DCB">
        <w:rPr>
          <w:rFonts w:ascii="Times New Roman" w:eastAsia="Times New Roman" w:hAnsi="Times New Roman" w:cs="Times New Roman"/>
          <w:color w:val="0D0D0D" w:themeColor="text1" w:themeTint="F2"/>
          <w:sz w:val="24"/>
          <w:szCs w:val="24"/>
        </w:rPr>
        <w:t xml:space="preserve"> of cavity-nesting bees and wasps in modern </w:t>
      </w:r>
      <w:proofErr w:type="spellStart"/>
      <w:r w:rsidRPr="00E42DCB">
        <w:rPr>
          <w:rFonts w:ascii="Times New Roman" w:eastAsia="Times New Roman" w:hAnsi="Times New Roman" w:cs="Times New Roman"/>
          <w:color w:val="0D0D0D" w:themeColor="text1" w:themeTint="F2"/>
          <w:sz w:val="24"/>
          <w:szCs w:val="24"/>
        </w:rPr>
        <w:t>agro</w:t>
      </w:r>
      <w:proofErr w:type="spellEnd"/>
      <w:r w:rsidRPr="00E42DCB">
        <w:rPr>
          <w:rFonts w:ascii="Times New Roman" w:eastAsia="Times New Roman" w:hAnsi="Times New Roman" w:cs="Times New Roman"/>
          <w:color w:val="0D0D0D" w:themeColor="text1" w:themeTint="F2"/>
          <w:sz w:val="24"/>
          <w:szCs w:val="24"/>
        </w:rPr>
        <w:t>-ecosystems. GCB Bioenergy 6:219–226.</w:t>
      </w:r>
    </w:p>
    <w:p w14:paraId="25053D42" w14:textId="48C4EC00" w:rsidR="004E4034" w:rsidRPr="00E42DCB" w:rsidRDefault="004E4034" w:rsidP="00C605B5">
      <w:pPr>
        <w:spacing w:after="0" w:line="480" w:lineRule="auto"/>
        <w:ind w:left="475" w:hanging="475"/>
        <w:rPr>
          <w:rFonts w:ascii="Times New Roman" w:eastAsia="Times New Roman" w:hAnsi="Times New Roman" w:cs="Times New Roman"/>
          <w:color w:val="0D0D0D" w:themeColor="text1" w:themeTint="F2"/>
          <w:sz w:val="24"/>
          <w:szCs w:val="24"/>
        </w:rPr>
      </w:pPr>
      <w:proofErr w:type="spellStart"/>
      <w:r w:rsidRPr="004E4034">
        <w:rPr>
          <w:rFonts w:ascii="Times New Roman" w:eastAsia="Times New Roman" w:hAnsi="Times New Roman" w:cs="Times New Roman"/>
          <w:color w:val="0D0D0D" w:themeColor="text1" w:themeTint="F2"/>
          <w:sz w:val="24"/>
          <w:szCs w:val="24"/>
        </w:rPr>
        <w:t>Eeraerts</w:t>
      </w:r>
      <w:proofErr w:type="spellEnd"/>
      <w:r w:rsidRPr="004E4034">
        <w:rPr>
          <w:rFonts w:ascii="Times New Roman" w:eastAsia="Times New Roman" w:hAnsi="Times New Roman" w:cs="Times New Roman"/>
          <w:color w:val="0D0D0D" w:themeColor="text1" w:themeTint="F2"/>
          <w:sz w:val="24"/>
          <w:szCs w:val="24"/>
        </w:rPr>
        <w:t xml:space="preserve">, M., Piot, N., </w:t>
      </w:r>
      <w:proofErr w:type="spellStart"/>
      <w:r w:rsidRPr="004E4034">
        <w:rPr>
          <w:rFonts w:ascii="Times New Roman" w:eastAsia="Times New Roman" w:hAnsi="Times New Roman" w:cs="Times New Roman"/>
          <w:color w:val="0D0D0D" w:themeColor="text1" w:themeTint="F2"/>
          <w:sz w:val="24"/>
          <w:szCs w:val="24"/>
        </w:rPr>
        <w:t>Pisman</w:t>
      </w:r>
      <w:proofErr w:type="spellEnd"/>
      <w:r w:rsidRPr="004E4034">
        <w:rPr>
          <w:rFonts w:ascii="Times New Roman" w:eastAsia="Times New Roman" w:hAnsi="Times New Roman" w:cs="Times New Roman"/>
          <w:color w:val="0D0D0D" w:themeColor="text1" w:themeTint="F2"/>
          <w:sz w:val="24"/>
          <w:szCs w:val="24"/>
        </w:rPr>
        <w:t xml:space="preserve">, M., Claus, G., </w:t>
      </w:r>
      <w:proofErr w:type="spellStart"/>
      <w:r w:rsidRPr="004E4034">
        <w:rPr>
          <w:rFonts w:ascii="Times New Roman" w:eastAsia="Times New Roman" w:hAnsi="Times New Roman" w:cs="Times New Roman"/>
          <w:color w:val="0D0D0D" w:themeColor="text1" w:themeTint="F2"/>
          <w:sz w:val="24"/>
          <w:szCs w:val="24"/>
        </w:rPr>
        <w:t>Meeus</w:t>
      </w:r>
      <w:proofErr w:type="spellEnd"/>
      <w:r w:rsidRPr="004E4034">
        <w:rPr>
          <w:rFonts w:ascii="Times New Roman" w:eastAsia="Times New Roman" w:hAnsi="Times New Roman" w:cs="Times New Roman"/>
          <w:color w:val="0D0D0D" w:themeColor="text1" w:themeTint="F2"/>
          <w:sz w:val="24"/>
          <w:szCs w:val="24"/>
        </w:rPr>
        <w:t xml:space="preserve">, I., </w:t>
      </w:r>
      <w:r>
        <w:rPr>
          <w:rFonts w:ascii="Times New Roman" w:eastAsia="Times New Roman" w:hAnsi="Times New Roman" w:cs="Times New Roman"/>
          <w:color w:val="0D0D0D" w:themeColor="text1" w:themeTint="F2"/>
          <w:sz w:val="24"/>
          <w:szCs w:val="24"/>
        </w:rPr>
        <w:t>and</w:t>
      </w:r>
      <w:r w:rsidRPr="004E4034">
        <w:rPr>
          <w:rFonts w:ascii="Times New Roman" w:eastAsia="Times New Roman" w:hAnsi="Times New Roman" w:cs="Times New Roman"/>
          <w:color w:val="0D0D0D" w:themeColor="text1" w:themeTint="F2"/>
          <w:sz w:val="24"/>
          <w:szCs w:val="24"/>
        </w:rPr>
        <w:t xml:space="preserve"> </w:t>
      </w:r>
      <w:r>
        <w:rPr>
          <w:rFonts w:ascii="Times New Roman" w:eastAsia="Times New Roman" w:hAnsi="Times New Roman" w:cs="Times New Roman"/>
          <w:color w:val="0D0D0D" w:themeColor="text1" w:themeTint="F2"/>
          <w:sz w:val="24"/>
          <w:szCs w:val="24"/>
        </w:rPr>
        <w:t xml:space="preserve">G. </w:t>
      </w:r>
      <w:proofErr w:type="spellStart"/>
      <w:r w:rsidRPr="004E4034">
        <w:rPr>
          <w:rFonts w:ascii="Times New Roman" w:eastAsia="Times New Roman" w:hAnsi="Times New Roman" w:cs="Times New Roman"/>
          <w:color w:val="0D0D0D" w:themeColor="text1" w:themeTint="F2"/>
          <w:sz w:val="24"/>
          <w:szCs w:val="24"/>
        </w:rPr>
        <w:t>Smagghe</w:t>
      </w:r>
      <w:proofErr w:type="spellEnd"/>
      <w:r>
        <w:rPr>
          <w:rFonts w:ascii="Times New Roman" w:eastAsia="Times New Roman" w:hAnsi="Times New Roman" w:cs="Times New Roman"/>
          <w:color w:val="0D0D0D" w:themeColor="text1" w:themeTint="F2"/>
          <w:sz w:val="24"/>
          <w:szCs w:val="24"/>
        </w:rPr>
        <w:t xml:space="preserve">. </w:t>
      </w:r>
      <w:r w:rsidRPr="004E4034">
        <w:rPr>
          <w:rFonts w:ascii="Times New Roman" w:eastAsia="Times New Roman" w:hAnsi="Times New Roman" w:cs="Times New Roman"/>
          <w:color w:val="0D0D0D" w:themeColor="text1" w:themeTint="F2"/>
          <w:sz w:val="24"/>
          <w:szCs w:val="24"/>
        </w:rPr>
        <w:t>2021. Landscapes with high amounts of mass-flowering fruit crops reduce the reproduction of two solitary bees. Basic and Applied Ecology</w:t>
      </w:r>
      <w:r w:rsidR="00AF38ED">
        <w:rPr>
          <w:rFonts w:ascii="Times New Roman" w:eastAsia="Times New Roman" w:hAnsi="Times New Roman" w:cs="Times New Roman"/>
          <w:color w:val="0D0D0D" w:themeColor="text1" w:themeTint="F2"/>
          <w:sz w:val="24"/>
          <w:szCs w:val="24"/>
        </w:rPr>
        <w:t xml:space="preserve"> </w:t>
      </w:r>
      <w:r w:rsidRPr="004E4034">
        <w:rPr>
          <w:rFonts w:ascii="Times New Roman" w:eastAsia="Times New Roman" w:hAnsi="Times New Roman" w:cs="Times New Roman"/>
          <w:color w:val="0D0D0D" w:themeColor="text1" w:themeTint="F2"/>
          <w:sz w:val="24"/>
          <w:szCs w:val="24"/>
        </w:rPr>
        <w:t>56</w:t>
      </w:r>
      <w:r w:rsidR="00AF38ED">
        <w:rPr>
          <w:rFonts w:ascii="Times New Roman" w:eastAsia="Times New Roman" w:hAnsi="Times New Roman" w:cs="Times New Roman"/>
          <w:color w:val="0D0D0D" w:themeColor="text1" w:themeTint="F2"/>
          <w:sz w:val="24"/>
          <w:szCs w:val="24"/>
        </w:rPr>
        <w:t>:</w:t>
      </w:r>
      <w:r w:rsidRPr="004E4034">
        <w:rPr>
          <w:rFonts w:ascii="Times New Roman" w:eastAsia="Times New Roman" w:hAnsi="Times New Roman" w:cs="Times New Roman"/>
          <w:color w:val="0D0D0D" w:themeColor="text1" w:themeTint="F2"/>
          <w:sz w:val="24"/>
          <w:szCs w:val="24"/>
        </w:rPr>
        <w:t xml:space="preserve">122–131. </w:t>
      </w:r>
    </w:p>
    <w:p w14:paraId="09F71D64"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Esser, A., and R. Hennings. 2012. Winter Canola Feasibility in Rotation with Winter Wheat. Washington State University Extension Publication FS068E. Washington State University.</w:t>
      </w:r>
    </w:p>
    <w:p w14:paraId="682F2CBD"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Gardner, E., T. D. Breeze, Y. Clough, H. G. Smith, K. C. R. </w:t>
      </w:r>
      <w:proofErr w:type="spellStart"/>
      <w:r w:rsidRPr="00E42DCB">
        <w:rPr>
          <w:rFonts w:ascii="Times New Roman" w:eastAsia="Times New Roman" w:hAnsi="Times New Roman" w:cs="Times New Roman"/>
          <w:color w:val="0D0D0D" w:themeColor="text1" w:themeTint="F2"/>
          <w:sz w:val="24"/>
          <w:szCs w:val="24"/>
        </w:rPr>
        <w:t>Baldock</w:t>
      </w:r>
      <w:proofErr w:type="spellEnd"/>
      <w:r w:rsidRPr="00E42DCB">
        <w:rPr>
          <w:rFonts w:ascii="Times New Roman" w:eastAsia="Times New Roman" w:hAnsi="Times New Roman" w:cs="Times New Roman"/>
          <w:color w:val="0D0D0D" w:themeColor="text1" w:themeTint="F2"/>
          <w:sz w:val="24"/>
          <w:szCs w:val="24"/>
        </w:rPr>
        <w:t xml:space="preserve">, A. Campbell, M. P. D. Garratt, M. A. K. Gillespie, W. E. Kunin, M. </w:t>
      </w:r>
      <w:proofErr w:type="spellStart"/>
      <w:r w:rsidRPr="00E42DCB">
        <w:rPr>
          <w:rFonts w:ascii="Times New Roman" w:eastAsia="Times New Roman" w:hAnsi="Times New Roman" w:cs="Times New Roman"/>
          <w:color w:val="0D0D0D" w:themeColor="text1" w:themeTint="F2"/>
          <w:sz w:val="24"/>
          <w:szCs w:val="24"/>
        </w:rPr>
        <w:t>McKerchar</w:t>
      </w:r>
      <w:proofErr w:type="spellEnd"/>
      <w:r w:rsidRPr="00E42DCB">
        <w:rPr>
          <w:rFonts w:ascii="Times New Roman" w:eastAsia="Times New Roman" w:hAnsi="Times New Roman" w:cs="Times New Roman"/>
          <w:color w:val="0D0D0D" w:themeColor="text1" w:themeTint="F2"/>
          <w:sz w:val="24"/>
          <w:szCs w:val="24"/>
        </w:rPr>
        <w:t xml:space="preserve">, S. G. Potts, D. </w:t>
      </w:r>
      <w:proofErr w:type="spellStart"/>
      <w:r w:rsidRPr="00E42DCB">
        <w:rPr>
          <w:rFonts w:ascii="Times New Roman" w:eastAsia="Times New Roman" w:hAnsi="Times New Roman" w:cs="Times New Roman"/>
          <w:color w:val="0D0D0D" w:themeColor="text1" w:themeTint="F2"/>
          <w:sz w:val="24"/>
          <w:szCs w:val="24"/>
        </w:rPr>
        <w:t>Senapathi</w:t>
      </w:r>
      <w:proofErr w:type="spellEnd"/>
      <w:r w:rsidRPr="00E42DCB">
        <w:rPr>
          <w:rFonts w:ascii="Times New Roman" w:eastAsia="Times New Roman" w:hAnsi="Times New Roman" w:cs="Times New Roman"/>
          <w:color w:val="0D0D0D" w:themeColor="text1" w:themeTint="F2"/>
          <w:sz w:val="24"/>
          <w:szCs w:val="24"/>
        </w:rPr>
        <w:t xml:space="preserve">, G. N. Stone, F. </w:t>
      </w:r>
      <w:proofErr w:type="spellStart"/>
      <w:r w:rsidRPr="00E42DCB">
        <w:rPr>
          <w:rFonts w:ascii="Times New Roman" w:eastAsia="Times New Roman" w:hAnsi="Times New Roman" w:cs="Times New Roman"/>
          <w:color w:val="0D0D0D" w:themeColor="text1" w:themeTint="F2"/>
          <w:sz w:val="24"/>
          <w:szCs w:val="24"/>
        </w:rPr>
        <w:t>Wäckers</w:t>
      </w:r>
      <w:proofErr w:type="spellEnd"/>
      <w:r w:rsidRPr="00E42DCB">
        <w:rPr>
          <w:rFonts w:ascii="Times New Roman" w:eastAsia="Times New Roman" w:hAnsi="Times New Roman" w:cs="Times New Roman"/>
          <w:color w:val="0D0D0D" w:themeColor="text1" w:themeTint="F2"/>
          <w:sz w:val="24"/>
          <w:szCs w:val="24"/>
        </w:rPr>
        <w:t xml:space="preserve">, D. B. Westbury, A. Wilby, and T. H. Oliver. 2021. Field boundary features can </w:t>
      </w:r>
      <w:proofErr w:type="spellStart"/>
      <w:r w:rsidRPr="00E42DCB">
        <w:rPr>
          <w:rFonts w:ascii="Times New Roman" w:eastAsia="Times New Roman" w:hAnsi="Times New Roman" w:cs="Times New Roman"/>
          <w:color w:val="0D0D0D" w:themeColor="text1" w:themeTint="F2"/>
          <w:sz w:val="24"/>
          <w:szCs w:val="24"/>
        </w:rPr>
        <w:t>stabilise</w:t>
      </w:r>
      <w:proofErr w:type="spellEnd"/>
      <w:r w:rsidRPr="00E42DCB">
        <w:rPr>
          <w:rFonts w:ascii="Times New Roman" w:eastAsia="Times New Roman" w:hAnsi="Times New Roman" w:cs="Times New Roman"/>
          <w:color w:val="0D0D0D" w:themeColor="text1" w:themeTint="F2"/>
          <w:sz w:val="24"/>
          <w:szCs w:val="24"/>
        </w:rPr>
        <w:t xml:space="preserve"> bee populations and the pollination of mass-flowering crops in rotational systems. Journal of Applied Ecology 58:2287–2304.</w:t>
      </w:r>
    </w:p>
    <w:p w14:paraId="74D44AFB"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lastRenderedPageBreak/>
        <w:t xml:space="preserve">Gathmann, A., and T. </w:t>
      </w:r>
      <w:proofErr w:type="spellStart"/>
      <w:r w:rsidRPr="00E42DCB">
        <w:rPr>
          <w:rFonts w:ascii="Times New Roman" w:eastAsia="Times New Roman" w:hAnsi="Times New Roman" w:cs="Times New Roman"/>
          <w:color w:val="0D0D0D" w:themeColor="text1" w:themeTint="F2"/>
          <w:sz w:val="24"/>
          <w:szCs w:val="24"/>
        </w:rPr>
        <w:t>Tscharntke</w:t>
      </w:r>
      <w:proofErr w:type="spellEnd"/>
      <w:r w:rsidRPr="00E42DCB">
        <w:rPr>
          <w:rFonts w:ascii="Times New Roman" w:eastAsia="Times New Roman" w:hAnsi="Times New Roman" w:cs="Times New Roman"/>
          <w:color w:val="0D0D0D" w:themeColor="text1" w:themeTint="F2"/>
          <w:sz w:val="24"/>
          <w:szCs w:val="24"/>
        </w:rPr>
        <w:t xml:space="preserve">. 2002. Foraging ranges of solitary bees. J Anim </w:t>
      </w:r>
      <w:proofErr w:type="spellStart"/>
      <w:r w:rsidRPr="00E42DCB">
        <w:rPr>
          <w:rFonts w:ascii="Times New Roman" w:eastAsia="Times New Roman" w:hAnsi="Times New Roman" w:cs="Times New Roman"/>
          <w:color w:val="0D0D0D" w:themeColor="text1" w:themeTint="F2"/>
          <w:sz w:val="24"/>
          <w:szCs w:val="24"/>
        </w:rPr>
        <w:t>Ecol</w:t>
      </w:r>
      <w:proofErr w:type="spellEnd"/>
      <w:r w:rsidRPr="00E42DCB">
        <w:rPr>
          <w:rFonts w:ascii="Times New Roman" w:eastAsia="Times New Roman" w:hAnsi="Times New Roman" w:cs="Times New Roman"/>
          <w:color w:val="0D0D0D" w:themeColor="text1" w:themeTint="F2"/>
          <w:sz w:val="24"/>
          <w:szCs w:val="24"/>
        </w:rPr>
        <w:t xml:space="preserve"> 71(5):757–764</w:t>
      </w:r>
    </w:p>
    <w:p w14:paraId="0F4D84A2"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Gorelick, N., M. Hancher, M. Dixon, S. </w:t>
      </w:r>
      <w:proofErr w:type="spellStart"/>
      <w:r w:rsidRPr="00E42DCB">
        <w:rPr>
          <w:rFonts w:ascii="Times New Roman" w:hAnsi="Times New Roman" w:cs="Times New Roman"/>
          <w:color w:val="0D0D0D" w:themeColor="text1" w:themeTint="F2"/>
          <w:sz w:val="24"/>
          <w:szCs w:val="24"/>
        </w:rPr>
        <w:t>Ilyushchenko</w:t>
      </w:r>
      <w:proofErr w:type="spellEnd"/>
      <w:r w:rsidRPr="00E42DCB">
        <w:rPr>
          <w:rFonts w:ascii="Times New Roman" w:hAnsi="Times New Roman" w:cs="Times New Roman"/>
          <w:color w:val="0D0D0D" w:themeColor="text1" w:themeTint="F2"/>
          <w:sz w:val="24"/>
          <w:szCs w:val="24"/>
        </w:rPr>
        <w:t xml:space="preserve">, D. </w:t>
      </w:r>
      <w:proofErr w:type="spellStart"/>
      <w:r w:rsidRPr="00E42DCB">
        <w:rPr>
          <w:rFonts w:ascii="Times New Roman" w:hAnsi="Times New Roman" w:cs="Times New Roman"/>
          <w:color w:val="0D0D0D" w:themeColor="text1" w:themeTint="F2"/>
          <w:sz w:val="24"/>
          <w:szCs w:val="24"/>
        </w:rPr>
        <w:t>Thau</w:t>
      </w:r>
      <w:proofErr w:type="spellEnd"/>
      <w:r w:rsidRPr="00E42DCB">
        <w:rPr>
          <w:rFonts w:ascii="Times New Roman" w:hAnsi="Times New Roman" w:cs="Times New Roman"/>
          <w:color w:val="0D0D0D" w:themeColor="text1" w:themeTint="F2"/>
          <w:sz w:val="24"/>
          <w:szCs w:val="24"/>
        </w:rPr>
        <w:t xml:space="preserve">, and R. Moore. 2017. Google Earth Engine: Planetary-scale geospatial analysis for everyone. </w:t>
      </w:r>
      <w:r w:rsidRPr="00E42DCB">
        <w:rPr>
          <w:rFonts w:ascii="Times New Roman" w:hAnsi="Times New Roman" w:cs="Times New Roman"/>
          <w:i/>
          <w:iCs/>
          <w:color w:val="0D0D0D" w:themeColor="text1" w:themeTint="F2"/>
          <w:sz w:val="24"/>
          <w:szCs w:val="24"/>
        </w:rPr>
        <w:t>Remote Sensing of Environment</w:t>
      </w:r>
      <w:r w:rsidRPr="00E42DCB">
        <w:rPr>
          <w:rFonts w:ascii="Times New Roman" w:hAnsi="Times New Roman" w:cs="Times New Roman"/>
          <w:color w:val="0D0D0D" w:themeColor="text1" w:themeTint="F2"/>
          <w:sz w:val="24"/>
          <w:szCs w:val="24"/>
        </w:rPr>
        <w:t>.</w:t>
      </w:r>
    </w:p>
    <w:p w14:paraId="2BE601A9"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Hallett, L., M. Avolio, I. Carroll, S. Jones, A. MacDonald, D. Flynn, P. Slaughter, J. Ripplinger, S. Collins, C. Gries, M. Jones. 2020. </w:t>
      </w:r>
      <w:proofErr w:type="spellStart"/>
      <w:r w:rsidRPr="00E42DCB">
        <w:rPr>
          <w:rStyle w:val="Emphasis"/>
          <w:rFonts w:ascii="Times New Roman" w:hAnsi="Times New Roman" w:cs="Times New Roman"/>
          <w:color w:val="0D0D0D" w:themeColor="text1" w:themeTint="F2"/>
          <w:sz w:val="24"/>
          <w:szCs w:val="24"/>
        </w:rPr>
        <w:t>codyn</w:t>
      </w:r>
      <w:proofErr w:type="spellEnd"/>
      <w:r w:rsidRPr="00E42DCB">
        <w:rPr>
          <w:rStyle w:val="Emphasis"/>
          <w:rFonts w:ascii="Times New Roman" w:hAnsi="Times New Roman" w:cs="Times New Roman"/>
          <w:color w:val="0D0D0D" w:themeColor="text1" w:themeTint="F2"/>
          <w:sz w:val="24"/>
          <w:szCs w:val="24"/>
        </w:rPr>
        <w:t>: Community Dynamics Metrics</w:t>
      </w:r>
      <w:r w:rsidRPr="00E42DCB">
        <w:rPr>
          <w:rFonts w:ascii="Times New Roman" w:hAnsi="Times New Roman" w:cs="Times New Roman"/>
          <w:color w:val="0D0D0D" w:themeColor="text1" w:themeTint="F2"/>
          <w:sz w:val="24"/>
          <w:szCs w:val="24"/>
        </w:rPr>
        <w:t xml:space="preserve">. </w:t>
      </w:r>
      <w:hyperlink r:id="rId12" w:history="1">
        <w:r w:rsidRPr="00E42DCB">
          <w:rPr>
            <w:rStyle w:val="Hyperlink"/>
            <w:rFonts w:ascii="Times New Roman" w:hAnsi="Times New Roman" w:cs="Times New Roman"/>
            <w:color w:val="0D0D0D" w:themeColor="text1" w:themeTint="F2"/>
            <w:sz w:val="24"/>
            <w:szCs w:val="24"/>
          </w:rPr>
          <w:t>doi:10.5063/F1N877Z6</w:t>
        </w:r>
      </w:hyperlink>
      <w:r w:rsidRPr="00E42DCB">
        <w:rPr>
          <w:rFonts w:ascii="Times New Roman" w:hAnsi="Times New Roman" w:cs="Times New Roman"/>
          <w:color w:val="0D0D0D" w:themeColor="text1" w:themeTint="F2"/>
          <w:sz w:val="24"/>
          <w:szCs w:val="24"/>
        </w:rPr>
        <w:t xml:space="preserve">, R package version 2.0.5, </w:t>
      </w:r>
      <w:hyperlink r:id="rId13" w:history="1">
        <w:r w:rsidRPr="00E42DCB">
          <w:rPr>
            <w:rStyle w:val="Hyperlink"/>
            <w:rFonts w:ascii="Times New Roman" w:hAnsi="Times New Roman" w:cs="Times New Roman"/>
            <w:color w:val="0D0D0D" w:themeColor="text1" w:themeTint="F2"/>
            <w:sz w:val="24"/>
            <w:szCs w:val="24"/>
          </w:rPr>
          <w:t>https://github.com/NCEAS/codyn</w:t>
        </w:r>
      </w:hyperlink>
      <w:r w:rsidRPr="00E42DCB">
        <w:rPr>
          <w:rFonts w:ascii="Times New Roman" w:hAnsi="Times New Roman" w:cs="Times New Roman"/>
          <w:color w:val="0D0D0D" w:themeColor="text1" w:themeTint="F2"/>
          <w:sz w:val="24"/>
          <w:szCs w:val="24"/>
        </w:rPr>
        <w:t>.</w:t>
      </w:r>
    </w:p>
    <w:p w14:paraId="31DA7CD3"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Hanley, M. E., M. Franco, C. E. Dean, E. L. Franklin, H. R. Harris, A. G. Haynes, S. R. Rapson, G. Rowse, K. C. Thomas, B. R. Waterhouse, and M. E. Knight. 2011. Increased bumblebee abundance along the margins of a mass flowering crop: evidence for pollinator spill-over. Oikos 120:1618–1624.</w:t>
      </w:r>
    </w:p>
    <w:p w14:paraId="25F3689F"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Helle, P., and M. Mönkkönen. 1986. Annual fluctuations of land bird communities in different successional stages of boreal forest 23:269–280.</w:t>
      </w:r>
    </w:p>
    <w:p w14:paraId="0601578F"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Huang, H., C. Tu, and P. </w:t>
      </w:r>
      <w:proofErr w:type="spellStart"/>
      <w:r w:rsidRPr="00E42DCB">
        <w:rPr>
          <w:rFonts w:ascii="Times New Roman" w:eastAsia="Times New Roman" w:hAnsi="Times New Roman" w:cs="Times New Roman"/>
          <w:color w:val="0D0D0D" w:themeColor="text1" w:themeTint="F2"/>
          <w:sz w:val="24"/>
          <w:szCs w:val="24"/>
        </w:rPr>
        <w:t>D’Odorico</w:t>
      </w:r>
      <w:proofErr w:type="spellEnd"/>
      <w:r w:rsidRPr="00E42DCB">
        <w:rPr>
          <w:rFonts w:ascii="Times New Roman" w:eastAsia="Times New Roman" w:hAnsi="Times New Roman" w:cs="Times New Roman"/>
          <w:color w:val="0D0D0D" w:themeColor="text1" w:themeTint="F2"/>
          <w:sz w:val="24"/>
          <w:szCs w:val="24"/>
        </w:rPr>
        <w:t>. 2021. Ecosystem complexity enhances the resilience of plant-pollinator systems. One Earth 4:1286–1296.</w:t>
      </w:r>
    </w:p>
    <w:p w14:paraId="7C88BA79"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Holzschuh, A., C. F. Dormann, T. </w:t>
      </w:r>
      <w:proofErr w:type="spellStart"/>
      <w:r w:rsidRPr="00E42DCB">
        <w:rPr>
          <w:rFonts w:ascii="Times New Roman" w:eastAsia="Times New Roman" w:hAnsi="Times New Roman" w:cs="Times New Roman"/>
          <w:color w:val="0D0D0D" w:themeColor="text1" w:themeTint="F2"/>
          <w:sz w:val="24"/>
          <w:szCs w:val="24"/>
        </w:rPr>
        <w:t>Tscharntke</w:t>
      </w:r>
      <w:proofErr w:type="spellEnd"/>
      <w:r w:rsidRPr="00E42DCB">
        <w:rPr>
          <w:rFonts w:ascii="Times New Roman" w:eastAsia="Times New Roman" w:hAnsi="Times New Roman" w:cs="Times New Roman"/>
          <w:color w:val="0D0D0D" w:themeColor="text1" w:themeTint="F2"/>
          <w:sz w:val="24"/>
          <w:szCs w:val="24"/>
        </w:rPr>
        <w:t>, and I. Steffan-</w:t>
      </w:r>
      <w:proofErr w:type="spellStart"/>
      <w:r w:rsidRPr="00E42DCB">
        <w:rPr>
          <w:rFonts w:ascii="Times New Roman" w:eastAsia="Times New Roman" w:hAnsi="Times New Roman" w:cs="Times New Roman"/>
          <w:color w:val="0D0D0D" w:themeColor="text1" w:themeTint="F2"/>
          <w:sz w:val="24"/>
          <w:szCs w:val="24"/>
        </w:rPr>
        <w:t>Dewenter</w:t>
      </w:r>
      <w:proofErr w:type="spellEnd"/>
      <w:r w:rsidRPr="00E42DCB">
        <w:rPr>
          <w:rFonts w:ascii="Times New Roman" w:eastAsia="Times New Roman" w:hAnsi="Times New Roman" w:cs="Times New Roman"/>
          <w:color w:val="0D0D0D" w:themeColor="text1" w:themeTint="F2"/>
          <w:sz w:val="24"/>
          <w:szCs w:val="24"/>
        </w:rPr>
        <w:t xml:space="preserve">. 2013. Mass-flowering crops enhance wild bee abundance. </w:t>
      </w:r>
      <w:proofErr w:type="spellStart"/>
      <w:r w:rsidRPr="00E42DCB">
        <w:rPr>
          <w:rFonts w:ascii="Times New Roman" w:eastAsia="Times New Roman" w:hAnsi="Times New Roman" w:cs="Times New Roman"/>
          <w:color w:val="0D0D0D" w:themeColor="text1" w:themeTint="F2"/>
          <w:sz w:val="24"/>
          <w:szCs w:val="24"/>
        </w:rPr>
        <w:t>Oecologia</w:t>
      </w:r>
      <w:proofErr w:type="spellEnd"/>
      <w:r w:rsidRPr="00E42DCB">
        <w:rPr>
          <w:rFonts w:ascii="Times New Roman" w:eastAsia="Times New Roman" w:hAnsi="Times New Roman" w:cs="Times New Roman"/>
          <w:color w:val="0D0D0D" w:themeColor="text1" w:themeTint="F2"/>
          <w:sz w:val="24"/>
          <w:szCs w:val="24"/>
        </w:rPr>
        <w:t xml:space="preserve"> 172:477–484.</w:t>
      </w:r>
    </w:p>
    <w:p w14:paraId="2466B6A2"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proofErr w:type="spellStart"/>
      <w:r w:rsidRPr="00E42DCB">
        <w:rPr>
          <w:rFonts w:ascii="Times New Roman" w:hAnsi="Times New Roman" w:cs="Times New Roman"/>
          <w:color w:val="0D0D0D" w:themeColor="text1" w:themeTint="F2"/>
          <w:sz w:val="24"/>
          <w:szCs w:val="24"/>
        </w:rPr>
        <w:t>iNaturalist</w:t>
      </w:r>
      <w:proofErr w:type="spellEnd"/>
      <w:r w:rsidRPr="00E42DCB">
        <w:rPr>
          <w:rFonts w:ascii="Times New Roman" w:hAnsi="Times New Roman" w:cs="Times New Roman"/>
          <w:color w:val="0D0D0D" w:themeColor="text1" w:themeTint="F2"/>
          <w:sz w:val="24"/>
          <w:szCs w:val="24"/>
        </w:rPr>
        <w:t>. Available from https://www.inaturalist.org. Accessed 6/2/2022.</w:t>
      </w:r>
    </w:p>
    <w:p w14:paraId="1379364D"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Kennedy, C. M., E. Lonsdorf, M. C. Neel, N. M. Williams, T. H. Ricketts, R. Winfree, R. </w:t>
      </w:r>
      <w:proofErr w:type="spellStart"/>
      <w:r w:rsidRPr="00E42DCB">
        <w:rPr>
          <w:rFonts w:ascii="Times New Roman" w:eastAsia="Times New Roman" w:hAnsi="Times New Roman" w:cs="Times New Roman"/>
          <w:color w:val="0D0D0D" w:themeColor="text1" w:themeTint="F2"/>
          <w:sz w:val="24"/>
          <w:szCs w:val="24"/>
        </w:rPr>
        <w:t>Bommarco</w:t>
      </w:r>
      <w:proofErr w:type="spellEnd"/>
      <w:r w:rsidRPr="00E42DCB">
        <w:rPr>
          <w:rFonts w:ascii="Times New Roman" w:eastAsia="Times New Roman" w:hAnsi="Times New Roman" w:cs="Times New Roman"/>
          <w:color w:val="0D0D0D" w:themeColor="text1" w:themeTint="F2"/>
          <w:sz w:val="24"/>
          <w:szCs w:val="24"/>
        </w:rPr>
        <w:t xml:space="preserve">, C. Brittain, A. L. Burley, D. Cariveau, L. G. Carvalheiro, N. P. </w:t>
      </w:r>
      <w:proofErr w:type="spellStart"/>
      <w:r w:rsidRPr="00E42DCB">
        <w:rPr>
          <w:rFonts w:ascii="Times New Roman" w:eastAsia="Times New Roman" w:hAnsi="Times New Roman" w:cs="Times New Roman"/>
          <w:color w:val="0D0D0D" w:themeColor="text1" w:themeTint="F2"/>
          <w:sz w:val="24"/>
          <w:szCs w:val="24"/>
        </w:rPr>
        <w:t>Chacoff</w:t>
      </w:r>
      <w:proofErr w:type="spellEnd"/>
      <w:r w:rsidRPr="00E42DCB">
        <w:rPr>
          <w:rFonts w:ascii="Times New Roman" w:eastAsia="Times New Roman" w:hAnsi="Times New Roman" w:cs="Times New Roman"/>
          <w:color w:val="0D0D0D" w:themeColor="text1" w:themeTint="F2"/>
          <w:sz w:val="24"/>
          <w:szCs w:val="24"/>
        </w:rPr>
        <w:t xml:space="preserve">, S. A. Cunningham, B. N. Danforth, J.-H. </w:t>
      </w:r>
      <w:proofErr w:type="spellStart"/>
      <w:r w:rsidRPr="00E42DCB">
        <w:rPr>
          <w:rFonts w:ascii="Times New Roman" w:eastAsia="Times New Roman" w:hAnsi="Times New Roman" w:cs="Times New Roman"/>
          <w:color w:val="0D0D0D" w:themeColor="text1" w:themeTint="F2"/>
          <w:sz w:val="24"/>
          <w:szCs w:val="24"/>
        </w:rPr>
        <w:t>Dudenhöffer</w:t>
      </w:r>
      <w:proofErr w:type="spellEnd"/>
      <w:r w:rsidRPr="00E42DCB">
        <w:rPr>
          <w:rFonts w:ascii="Times New Roman" w:eastAsia="Times New Roman" w:hAnsi="Times New Roman" w:cs="Times New Roman"/>
          <w:color w:val="0D0D0D" w:themeColor="text1" w:themeTint="F2"/>
          <w:sz w:val="24"/>
          <w:szCs w:val="24"/>
        </w:rPr>
        <w:t xml:space="preserve">, E. Elle, H. R. Gaines, L. A. Garibaldi, C. Gratton, A. Holzschuh, R. Isaacs, S. K. Javorek, S. Jha, A. M. Klein, K. </w:t>
      </w:r>
      <w:proofErr w:type="spellStart"/>
      <w:r w:rsidRPr="00E42DCB">
        <w:rPr>
          <w:rFonts w:ascii="Times New Roman" w:eastAsia="Times New Roman" w:hAnsi="Times New Roman" w:cs="Times New Roman"/>
          <w:color w:val="0D0D0D" w:themeColor="text1" w:themeTint="F2"/>
          <w:sz w:val="24"/>
          <w:szCs w:val="24"/>
        </w:rPr>
        <w:t>Krewenka</w:t>
      </w:r>
      <w:proofErr w:type="spellEnd"/>
      <w:r w:rsidRPr="00E42DCB">
        <w:rPr>
          <w:rFonts w:ascii="Times New Roman" w:eastAsia="Times New Roman" w:hAnsi="Times New Roman" w:cs="Times New Roman"/>
          <w:color w:val="0D0D0D" w:themeColor="text1" w:themeTint="F2"/>
          <w:sz w:val="24"/>
          <w:szCs w:val="24"/>
        </w:rPr>
        <w:t xml:space="preserve">, Y. </w:t>
      </w:r>
      <w:r w:rsidRPr="00E42DCB">
        <w:rPr>
          <w:rFonts w:ascii="Times New Roman" w:eastAsia="Times New Roman" w:hAnsi="Times New Roman" w:cs="Times New Roman"/>
          <w:color w:val="0D0D0D" w:themeColor="text1" w:themeTint="F2"/>
          <w:sz w:val="24"/>
          <w:szCs w:val="24"/>
        </w:rPr>
        <w:lastRenderedPageBreak/>
        <w:t xml:space="preserve">Mandelik, M. M. Mayfield, L. </w:t>
      </w:r>
      <w:proofErr w:type="spellStart"/>
      <w:r w:rsidRPr="00E42DCB">
        <w:rPr>
          <w:rFonts w:ascii="Times New Roman" w:eastAsia="Times New Roman" w:hAnsi="Times New Roman" w:cs="Times New Roman"/>
          <w:color w:val="0D0D0D" w:themeColor="text1" w:themeTint="F2"/>
          <w:sz w:val="24"/>
          <w:szCs w:val="24"/>
        </w:rPr>
        <w:t>Morandin</w:t>
      </w:r>
      <w:proofErr w:type="spellEnd"/>
      <w:r w:rsidRPr="00E42DCB">
        <w:rPr>
          <w:rFonts w:ascii="Times New Roman" w:eastAsia="Times New Roman" w:hAnsi="Times New Roman" w:cs="Times New Roman"/>
          <w:color w:val="0D0D0D" w:themeColor="text1" w:themeTint="F2"/>
          <w:sz w:val="24"/>
          <w:szCs w:val="24"/>
        </w:rPr>
        <w:t xml:space="preserve">, L. A. Neame, M. Otieno, M. Park, S. G. Potts, M. </w:t>
      </w:r>
      <w:proofErr w:type="spellStart"/>
      <w:r w:rsidRPr="00E42DCB">
        <w:rPr>
          <w:rFonts w:ascii="Times New Roman" w:eastAsia="Times New Roman" w:hAnsi="Times New Roman" w:cs="Times New Roman"/>
          <w:color w:val="0D0D0D" w:themeColor="text1" w:themeTint="F2"/>
          <w:sz w:val="24"/>
          <w:szCs w:val="24"/>
        </w:rPr>
        <w:t>Rundlöf</w:t>
      </w:r>
      <w:proofErr w:type="spellEnd"/>
      <w:r w:rsidRPr="00E42DCB">
        <w:rPr>
          <w:rFonts w:ascii="Times New Roman" w:eastAsia="Times New Roman" w:hAnsi="Times New Roman" w:cs="Times New Roman"/>
          <w:color w:val="0D0D0D" w:themeColor="text1" w:themeTint="F2"/>
          <w:sz w:val="24"/>
          <w:szCs w:val="24"/>
        </w:rPr>
        <w:t>, A. Saez, I. Steffan-</w:t>
      </w:r>
      <w:proofErr w:type="spellStart"/>
      <w:r w:rsidRPr="00E42DCB">
        <w:rPr>
          <w:rFonts w:ascii="Times New Roman" w:eastAsia="Times New Roman" w:hAnsi="Times New Roman" w:cs="Times New Roman"/>
          <w:color w:val="0D0D0D" w:themeColor="text1" w:themeTint="F2"/>
          <w:sz w:val="24"/>
          <w:szCs w:val="24"/>
        </w:rPr>
        <w:t>Dewenter</w:t>
      </w:r>
      <w:proofErr w:type="spellEnd"/>
      <w:r w:rsidRPr="00E42DCB">
        <w:rPr>
          <w:rFonts w:ascii="Times New Roman" w:eastAsia="Times New Roman" w:hAnsi="Times New Roman" w:cs="Times New Roman"/>
          <w:color w:val="0D0D0D" w:themeColor="text1" w:themeTint="F2"/>
          <w:sz w:val="24"/>
          <w:szCs w:val="24"/>
        </w:rPr>
        <w:t xml:space="preserve">, H. Taki, B. F. Viana, C. Westphal, J. K. Wilson, S. S. Greenleaf, and C. Kremen. 2013. A global quantitative synthesis of local and landscape </w:t>
      </w:r>
      <w:proofErr w:type="gramStart"/>
      <w:r w:rsidRPr="00E42DCB">
        <w:rPr>
          <w:rFonts w:ascii="Times New Roman" w:eastAsia="Times New Roman" w:hAnsi="Times New Roman" w:cs="Times New Roman"/>
          <w:color w:val="0D0D0D" w:themeColor="text1" w:themeTint="F2"/>
          <w:sz w:val="24"/>
          <w:szCs w:val="24"/>
        </w:rPr>
        <w:t>effects on</w:t>
      </w:r>
      <w:proofErr w:type="gramEnd"/>
      <w:r w:rsidRPr="00E42DCB">
        <w:rPr>
          <w:rFonts w:ascii="Times New Roman" w:eastAsia="Times New Roman" w:hAnsi="Times New Roman" w:cs="Times New Roman"/>
          <w:color w:val="0D0D0D" w:themeColor="text1" w:themeTint="F2"/>
          <w:sz w:val="24"/>
          <w:szCs w:val="24"/>
        </w:rPr>
        <w:t xml:space="preserve"> wild bee pollinators in agroecosystems. Ecology Letters 16:584–599.</w:t>
      </w:r>
    </w:p>
    <w:p w14:paraId="71ED21FB" w14:textId="708B1473" w:rsidR="00DD62C4" w:rsidRDefault="00DD62C4"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t>Koh, I., Lonsdorf, E.V., Williams, N.M., Brittain, C., Isaacs, R., Gibbs, J., Ricketts, T.H., 2016. Modeling the status, trends, and impacts of wild bee abundance in the United States. Proc. Natl. Acad. Sci. USA 113. https://doi.org/10.1073/pnas.1517685113 (140).</w:t>
      </w:r>
    </w:p>
    <w:p w14:paraId="57AC00DA" w14:textId="0351EC8A" w:rsidR="00A741AE" w:rsidRDefault="00A741AE"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A741AE">
        <w:rPr>
          <w:rFonts w:ascii="Times New Roman" w:eastAsia="Times New Roman" w:hAnsi="Times New Roman" w:cs="Times New Roman"/>
          <w:color w:val="0D0D0D" w:themeColor="text1" w:themeTint="F2"/>
          <w:sz w:val="24"/>
          <w:szCs w:val="24"/>
        </w:rPr>
        <w:t xml:space="preserve">Kremen, C., Williams, N.M., Thorp, R.W., 2002. Crop pollination from native bees </w:t>
      </w:r>
      <w:proofErr w:type="gramStart"/>
      <w:r w:rsidRPr="00A741AE">
        <w:rPr>
          <w:rFonts w:ascii="Times New Roman" w:eastAsia="Times New Roman" w:hAnsi="Times New Roman" w:cs="Times New Roman"/>
          <w:color w:val="0D0D0D" w:themeColor="text1" w:themeTint="F2"/>
          <w:sz w:val="24"/>
          <w:szCs w:val="24"/>
        </w:rPr>
        <w:t>at</w:t>
      </w:r>
      <w:proofErr w:type="gramEnd"/>
      <w:r w:rsidRPr="00A741AE">
        <w:rPr>
          <w:rFonts w:ascii="Times New Roman" w:eastAsia="Times New Roman" w:hAnsi="Times New Roman" w:cs="Times New Roman"/>
          <w:color w:val="0D0D0D" w:themeColor="text1" w:themeTint="F2"/>
          <w:sz w:val="24"/>
          <w:szCs w:val="24"/>
        </w:rPr>
        <w:t xml:space="preserve"> risk from agricultural intensification. pp. 16812–16816.</w:t>
      </w:r>
    </w:p>
    <w:p w14:paraId="483EE0FF" w14:textId="08584231" w:rsidR="00DD62C4" w:rsidRPr="00E42DCB"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highlight w:val="yellow"/>
        </w:rPr>
        <w:t>Kremen</w:t>
      </w:r>
      <w:r w:rsidRPr="00DD62C4">
        <w:rPr>
          <w:rFonts w:ascii="Times New Roman" w:eastAsia="Times New Roman" w:hAnsi="Times New Roman" w:cs="Times New Roman"/>
          <w:color w:val="0D0D0D" w:themeColor="text1" w:themeTint="F2"/>
          <w:sz w:val="24"/>
          <w:szCs w:val="24"/>
        </w:rPr>
        <w:t xml:space="preserve">, C., Williams, N. M., Bugg, R. L., Fay, J. P., &amp; Thorp, R. W. (2004). The area requirements of an ecosystem service: Crop pollination by native be </w:t>
      </w:r>
    </w:p>
    <w:p w14:paraId="2C24EC75"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Style w:val="self-citation-authors"/>
          <w:rFonts w:ascii="Times New Roman" w:hAnsi="Times New Roman" w:cs="Times New Roman"/>
          <w:color w:val="0D0D0D" w:themeColor="text1" w:themeTint="F2"/>
          <w:sz w:val="24"/>
          <w:szCs w:val="24"/>
        </w:rPr>
        <w:t>Leong M, Roderick GK.</w:t>
      </w:r>
      <w:r w:rsidRPr="00E42DCB">
        <w:rPr>
          <w:rFonts w:ascii="Times New Roman" w:hAnsi="Times New Roman" w:cs="Times New Roman"/>
          <w:color w:val="0D0D0D" w:themeColor="text1" w:themeTint="F2"/>
          <w:sz w:val="24"/>
          <w:szCs w:val="24"/>
        </w:rPr>
        <w:t xml:space="preserve"> </w:t>
      </w:r>
      <w:r w:rsidRPr="00E42DCB">
        <w:rPr>
          <w:rStyle w:val="self-citation-year"/>
          <w:rFonts w:ascii="Times New Roman" w:hAnsi="Times New Roman" w:cs="Times New Roman"/>
          <w:color w:val="0D0D0D" w:themeColor="text1" w:themeTint="F2"/>
          <w:sz w:val="24"/>
          <w:szCs w:val="24"/>
        </w:rPr>
        <w:t>2015</w:t>
      </w:r>
      <w:r w:rsidRPr="00E42DCB">
        <w:rPr>
          <w:rFonts w:ascii="Times New Roman" w:hAnsi="Times New Roman" w:cs="Times New Roman"/>
          <w:color w:val="0D0D0D" w:themeColor="text1" w:themeTint="F2"/>
          <w:sz w:val="24"/>
          <w:szCs w:val="24"/>
        </w:rPr>
        <w:t xml:space="preserve">. </w:t>
      </w:r>
      <w:r w:rsidRPr="00E42DCB">
        <w:rPr>
          <w:rStyle w:val="self-citation-title"/>
          <w:rFonts w:ascii="Times New Roman" w:hAnsi="Times New Roman" w:cs="Times New Roman"/>
          <w:color w:val="0D0D0D" w:themeColor="text1" w:themeTint="F2"/>
          <w:sz w:val="24"/>
          <w:szCs w:val="24"/>
        </w:rPr>
        <w:t>Remote sensing captures varying temporal patterns of vegetation between human-altered and natural landscapes</w:t>
      </w:r>
      <w:r w:rsidRPr="00E42DCB">
        <w:rPr>
          <w:rFonts w:ascii="Times New Roman" w:hAnsi="Times New Roman" w:cs="Times New Roman"/>
          <w:color w:val="0D0D0D" w:themeColor="text1" w:themeTint="F2"/>
          <w:sz w:val="24"/>
          <w:szCs w:val="24"/>
        </w:rPr>
        <w:t xml:space="preserve">. </w:t>
      </w:r>
      <w:proofErr w:type="spellStart"/>
      <w:r w:rsidRPr="00E42DCB">
        <w:rPr>
          <w:rStyle w:val="self-citation-journal"/>
          <w:rFonts w:ascii="Times New Roman" w:hAnsi="Times New Roman" w:cs="Times New Roman"/>
          <w:color w:val="0D0D0D" w:themeColor="text1" w:themeTint="F2"/>
          <w:sz w:val="24"/>
          <w:szCs w:val="24"/>
        </w:rPr>
        <w:t>PeerJ</w:t>
      </w:r>
      <w:proofErr w:type="spellEnd"/>
      <w:r w:rsidRPr="00E42DCB">
        <w:rPr>
          <w:rFonts w:ascii="Times New Roman" w:hAnsi="Times New Roman" w:cs="Times New Roman"/>
          <w:color w:val="0D0D0D" w:themeColor="text1" w:themeTint="F2"/>
          <w:sz w:val="24"/>
          <w:szCs w:val="24"/>
        </w:rPr>
        <w:t xml:space="preserve">. </w:t>
      </w:r>
      <w:proofErr w:type="gramStart"/>
      <w:r w:rsidRPr="00E42DCB">
        <w:rPr>
          <w:rStyle w:val="self-citation-volume"/>
          <w:rFonts w:ascii="Times New Roman" w:hAnsi="Times New Roman" w:cs="Times New Roman"/>
          <w:color w:val="0D0D0D" w:themeColor="text1" w:themeTint="F2"/>
          <w:sz w:val="24"/>
          <w:szCs w:val="24"/>
        </w:rPr>
        <w:t>3</w:t>
      </w:r>
      <w:r w:rsidRPr="00E42DCB">
        <w:rPr>
          <w:rFonts w:ascii="Times New Roman" w:hAnsi="Times New Roman" w:cs="Times New Roman"/>
          <w:color w:val="0D0D0D" w:themeColor="text1" w:themeTint="F2"/>
          <w:sz w:val="24"/>
          <w:szCs w:val="24"/>
        </w:rPr>
        <w:t>:</w:t>
      </w:r>
      <w:r w:rsidRPr="00E42DCB">
        <w:rPr>
          <w:rStyle w:val="self-citation-elocation"/>
          <w:rFonts w:ascii="Times New Roman" w:hAnsi="Times New Roman" w:cs="Times New Roman"/>
          <w:color w:val="0D0D0D" w:themeColor="text1" w:themeTint="F2"/>
          <w:sz w:val="24"/>
          <w:szCs w:val="24"/>
        </w:rPr>
        <w:t>e</w:t>
      </w:r>
      <w:proofErr w:type="gramEnd"/>
      <w:r w:rsidRPr="00E42DCB">
        <w:rPr>
          <w:rStyle w:val="self-citation-elocation"/>
          <w:rFonts w:ascii="Times New Roman" w:hAnsi="Times New Roman" w:cs="Times New Roman"/>
          <w:color w:val="0D0D0D" w:themeColor="text1" w:themeTint="F2"/>
          <w:sz w:val="24"/>
          <w:szCs w:val="24"/>
        </w:rPr>
        <w:t>1141</w:t>
      </w:r>
      <w:r w:rsidRPr="00E42DCB">
        <w:rPr>
          <w:rFonts w:ascii="Times New Roman" w:hAnsi="Times New Roman" w:cs="Times New Roman"/>
          <w:color w:val="0D0D0D" w:themeColor="text1" w:themeTint="F2"/>
          <w:sz w:val="24"/>
          <w:szCs w:val="24"/>
        </w:rPr>
        <w:t xml:space="preserve"> </w:t>
      </w:r>
      <w:hyperlink r:id="rId14" w:history="1">
        <w:r w:rsidRPr="00E42DCB">
          <w:rPr>
            <w:rStyle w:val="Hyperlink"/>
            <w:rFonts w:ascii="Times New Roman" w:hAnsi="Times New Roman" w:cs="Times New Roman"/>
            <w:color w:val="0D0D0D" w:themeColor="text1" w:themeTint="F2"/>
            <w:sz w:val="24"/>
            <w:szCs w:val="24"/>
          </w:rPr>
          <w:t>https://doi.org/10.7717/peerj.1141</w:t>
        </w:r>
      </w:hyperlink>
      <w:r w:rsidRPr="00E42DCB">
        <w:rPr>
          <w:rFonts w:ascii="Times New Roman" w:hAnsi="Times New Roman" w:cs="Times New Roman"/>
          <w:color w:val="0D0D0D" w:themeColor="text1" w:themeTint="F2"/>
          <w:sz w:val="24"/>
          <w:szCs w:val="24"/>
        </w:rPr>
        <w:t xml:space="preserve"> </w:t>
      </w:r>
    </w:p>
    <w:p w14:paraId="1F901F18"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Looney, A., D. Sanford, and C. Looney. 20</w:t>
      </w:r>
      <w:r>
        <w:rPr>
          <w:rFonts w:ascii="Times New Roman" w:eastAsia="Times New Roman" w:hAnsi="Times New Roman" w:cs="Times New Roman"/>
          <w:color w:val="0D0D0D" w:themeColor="text1" w:themeTint="F2"/>
          <w:sz w:val="24"/>
          <w:szCs w:val="24"/>
        </w:rPr>
        <w:t>1</w:t>
      </w:r>
      <w:r w:rsidRPr="00E42DCB">
        <w:rPr>
          <w:rFonts w:ascii="Times New Roman" w:eastAsia="Times New Roman" w:hAnsi="Times New Roman" w:cs="Times New Roman"/>
          <w:color w:val="0D0D0D" w:themeColor="text1" w:themeTint="F2"/>
          <w:sz w:val="24"/>
          <w:szCs w:val="24"/>
        </w:rPr>
        <w:t xml:space="preserve">2. Characteristics and Distribution of Palouse Prairie </w:t>
      </w:r>
      <w:proofErr w:type="gramStart"/>
      <w:r w:rsidRPr="00E42DCB">
        <w:rPr>
          <w:rFonts w:ascii="Times New Roman" w:eastAsia="Times New Roman" w:hAnsi="Times New Roman" w:cs="Times New Roman"/>
          <w:color w:val="0D0D0D" w:themeColor="text1" w:themeTint="F2"/>
          <w:sz w:val="24"/>
          <w:szCs w:val="24"/>
        </w:rPr>
        <w:t>Remnants :</w:t>
      </w:r>
      <w:proofErr w:type="gramEnd"/>
      <w:r w:rsidRPr="00E42DCB">
        <w:rPr>
          <w:rFonts w:ascii="Times New Roman" w:eastAsia="Times New Roman" w:hAnsi="Times New Roman" w:cs="Times New Roman"/>
          <w:color w:val="0D0D0D" w:themeColor="text1" w:themeTint="F2"/>
          <w:sz w:val="24"/>
          <w:szCs w:val="24"/>
        </w:rPr>
        <w:t xml:space="preserve"> Implications for Conservation Planning. Natural Areas Journal. 32:75–85.</w:t>
      </w:r>
    </w:p>
    <w:p w14:paraId="7705A658"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Michener, C.D. 2007. Bees of the World (2nd ed.). Johns Hopkins University Press.</w:t>
      </w:r>
    </w:p>
    <w:p w14:paraId="2ECB7AE0" w14:textId="77777777" w:rsidR="00C605B5" w:rsidRPr="00E42DCB" w:rsidRDefault="00C605B5" w:rsidP="00C605B5">
      <w:pPr>
        <w:spacing w:after="0" w:line="480" w:lineRule="auto"/>
        <w:ind w:left="475" w:hanging="475"/>
        <w:rPr>
          <w:rStyle w:val="hgkelc"/>
          <w:rFonts w:ascii="Times New Roman" w:hAnsi="Times New Roman" w:cs="Times New Roman"/>
          <w:color w:val="0D0D0D" w:themeColor="text1" w:themeTint="F2"/>
          <w:sz w:val="24"/>
          <w:szCs w:val="24"/>
          <w:lang w:val="en"/>
        </w:rPr>
      </w:pPr>
      <w:r w:rsidRPr="00E42DCB">
        <w:rPr>
          <w:rStyle w:val="hgkelc"/>
          <w:rFonts w:ascii="Times New Roman" w:hAnsi="Times New Roman" w:cs="Times New Roman"/>
          <w:color w:val="0D0D0D" w:themeColor="text1" w:themeTint="F2"/>
          <w:sz w:val="24"/>
          <w:szCs w:val="24"/>
          <w:lang w:val="en"/>
        </w:rPr>
        <w:t xml:space="preserve">Microsoft Corporation. 2018. Microsoft Excel. Retrieved from </w:t>
      </w:r>
      <w:hyperlink r:id="rId15" w:history="1">
        <w:r w:rsidRPr="00E42DCB">
          <w:rPr>
            <w:rStyle w:val="Hyperlink"/>
            <w:rFonts w:ascii="Times New Roman" w:hAnsi="Times New Roman" w:cs="Times New Roman"/>
            <w:color w:val="0D0D0D" w:themeColor="text1" w:themeTint="F2"/>
            <w:sz w:val="24"/>
            <w:szCs w:val="24"/>
            <w:lang w:val="en"/>
          </w:rPr>
          <w:t>https://office.microsoft.com/excel</w:t>
        </w:r>
      </w:hyperlink>
      <w:r w:rsidRPr="00E42DCB">
        <w:rPr>
          <w:rStyle w:val="hgkelc"/>
          <w:rFonts w:ascii="Times New Roman" w:hAnsi="Times New Roman" w:cs="Times New Roman"/>
          <w:color w:val="0D0D0D" w:themeColor="text1" w:themeTint="F2"/>
          <w:sz w:val="24"/>
          <w:szCs w:val="24"/>
          <w:lang w:val="en"/>
        </w:rPr>
        <w:t>.</w:t>
      </w:r>
    </w:p>
    <w:p w14:paraId="4F35B56C"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Olsson, R. L., V. W. Pfeiffer, B. W. Lee, and D. W. Crowder. 2021. Bee communities in canola are affected by landscape context and farm management. preprint, Ecology.</w:t>
      </w:r>
    </w:p>
    <w:p w14:paraId="5A7DC61A" w14:textId="77777777" w:rsidR="00C605B5" w:rsidRPr="00E42DCB" w:rsidRDefault="00C605B5" w:rsidP="00C605B5">
      <w:pPr>
        <w:spacing w:after="0" w:line="480" w:lineRule="auto"/>
        <w:ind w:left="475" w:hanging="475"/>
        <w:rPr>
          <w:rStyle w:val="Hyperlink"/>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Oksanen, F.J., et al. 2017 </w:t>
      </w:r>
      <w:r w:rsidRPr="00E42DCB">
        <w:rPr>
          <w:rFonts w:ascii="Times New Roman" w:hAnsi="Times New Roman" w:cs="Times New Roman"/>
          <w:i/>
          <w:iCs/>
          <w:color w:val="0D0D0D" w:themeColor="text1" w:themeTint="F2"/>
          <w:sz w:val="24"/>
          <w:szCs w:val="24"/>
        </w:rPr>
        <w:t>Vegan: Community Ecology Package.</w:t>
      </w:r>
      <w:r w:rsidRPr="00E42DCB">
        <w:rPr>
          <w:rFonts w:ascii="Times New Roman" w:hAnsi="Times New Roman" w:cs="Times New Roman"/>
          <w:color w:val="0D0D0D" w:themeColor="text1" w:themeTint="F2"/>
          <w:sz w:val="24"/>
          <w:szCs w:val="24"/>
        </w:rPr>
        <w:t xml:space="preserve"> R package Version 2.4-3. </w:t>
      </w:r>
      <w:r w:rsidRPr="00E42DCB">
        <w:rPr>
          <w:rFonts w:ascii="Times New Roman" w:hAnsi="Times New Roman" w:cs="Times New Roman"/>
          <w:color w:val="0D0D0D" w:themeColor="text1" w:themeTint="F2"/>
          <w:sz w:val="24"/>
          <w:szCs w:val="24"/>
        </w:rPr>
        <w:br/>
      </w:r>
      <w:hyperlink r:id="rId16" w:history="1">
        <w:r w:rsidRPr="00E42DCB">
          <w:rPr>
            <w:rStyle w:val="Hyperlink"/>
            <w:rFonts w:ascii="Times New Roman" w:hAnsi="Times New Roman" w:cs="Times New Roman"/>
            <w:color w:val="0D0D0D" w:themeColor="text1" w:themeTint="F2"/>
            <w:sz w:val="24"/>
            <w:szCs w:val="24"/>
          </w:rPr>
          <w:t>https://CRAN.R-project.org/package=vegan</w:t>
        </w:r>
      </w:hyperlink>
    </w:p>
    <w:p w14:paraId="2625B36E" w14:textId="77777777" w:rsidR="00C605B5" w:rsidRPr="00E42DCB" w:rsidRDefault="00C605B5" w:rsidP="00C605B5">
      <w:pPr>
        <w:spacing w:after="0" w:line="480" w:lineRule="auto"/>
        <w:ind w:left="475" w:hanging="475"/>
        <w:rPr>
          <w:rStyle w:val="hgkelc"/>
          <w:rFonts w:ascii="Times New Roman" w:eastAsia="Times New Roman" w:hAnsi="Times New Roman" w:cs="Times New Roman"/>
          <w:color w:val="0D0D0D" w:themeColor="text1" w:themeTint="F2"/>
          <w:sz w:val="24"/>
          <w:szCs w:val="24"/>
        </w:rPr>
      </w:pPr>
      <w:r w:rsidRPr="00E42DCB">
        <w:rPr>
          <w:rStyle w:val="hgkelc"/>
          <w:rFonts w:ascii="Times New Roman" w:eastAsia="Times New Roman" w:hAnsi="Times New Roman" w:cs="Times New Roman"/>
          <w:color w:val="0D0D0D" w:themeColor="text1" w:themeTint="F2"/>
          <w:sz w:val="24"/>
          <w:szCs w:val="24"/>
        </w:rPr>
        <w:lastRenderedPageBreak/>
        <w:t xml:space="preserve">Osborne, J. L., P. Andrew, N. L. </w:t>
      </w:r>
      <w:proofErr w:type="spellStart"/>
      <w:r w:rsidRPr="00E42DCB">
        <w:rPr>
          <w:rStyle w:val="hgkelc"/>
          <w:rFonts w:ascii="Times New Roman" w:eastAsia="Times New Roman" w:hAnsi="Times New Roman" w:cs="Times New Roman"/>
          <w:color w:val="0D0D0D" w:themeColor="text1" w:themeTint="F2"/>
          <w:sz w:val="24"/>
          <w:szCs w:val="24"/>
        </w:rPr>
        <w:t>Carreck</w:t>
      </w:r>
      <w:proofErr w:type="spellEnd"/>
      <w:r w:rsidRPr="00E42DCB">
        <w:rPr>
          <w:rStyle w:val="hgkelc"/>
          <w:rFonts w:ascii="Times New Roman" w:eastAsia="Times New Roman" w:hAnsi="Times New Roman" w:cs="Times New Roman"/>
          <w:color w:val="0D0D0D" w:themeColor="text1" w:themeTint="F2"/>
          <w:sz w:val="24"/>
          <w:szCs w:val="24"/>
        </w:rPr>
        <w:t xml:space="preserve">, J. L. Swain, M. E. Knight, D. </w:t>
      </w:r>
      <w:proofErr w:type="spellStart"/>
      <w:r w:rsidRPr="00E42DCB">
        <w:rPr>
          <w:rStyle w:val="hgkelc"/>
          <w:rFonts w:ascii="Times New Roman" w:eastAsia="Times New Roman" w:hAnsi="Times New Roman" w:cs="Times New Roman"/>
          <w:color w:val="0D0D0D" w:themeColor="text1" w:themeTint="F2"/>
          <w:sz w:val="24"/>
          <w:szCs w:val="24"/>
        </w:rPr>
        <w:t>Goulson</w:t>
      </w:r>
      <w:proofErr w:type="spellEnd"/>
      <w:r w:rsidRPr="00E42DCB">
        <w:rPr>
          <w:rStyle w:val="hgkelc"/>
          <w:rFonts w:ascii="Times New Roman" w:eastAsia="Times New Roman" w:hAnsi="Times New Roman" w:cs="Times New Roman"/>
          <w:color w:val="0D0D0D" w:themeColor="text1" w:themeTint="F2"/>
          <w:sz w:val="24"/>
          <w:szCs w:val="24"/>
        </w:rPr>
        <w:t>, R. J. Hale, and R. A. Sanderson. 2008. Bumblebee flight distances in relation to the forage landscape. Journal of Animal Ecology. 77: 406– 415</w:t>
      </w:r>
    </w:p>
    <w:p w14:paraId="0F615097"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Osterman, J., P. Theodorou, R. </w:t>
      </w:r>
      <w:proofErr w:type="spellStart"/>
      <w:r w:rsidRPr="00E42DCB">
        <w:rPr>
          <w:rFonts w:ascii="Times New Roman" w:eastAsia="Times New Roman" w:hAnsi="Times New Roman" w:cs="Times New Roman"/>
          <w:color w:val="0D0D0D" w:themeColor="text1" w:themeTint="F2"/>
          <w:sz w:val="24"/>
          <w:szCs w:val="24"/>
        </w:rPr>
        <w:t>Radzevičiūtė</w:t>
      </w:r>
      <w:proofErr w:type="spellEnd"/>
      <w:r w:rsidRPr="00E42DCB">
        <w:rPr>
          <w:rFonts w:ascii="Times New Roman" w:eastAsia="Times New Roman" w:hAnsi="Times New Roman" w:cs="Times New Roman"/>
          <w:color w:val="0D0D0D" w:themeColor="text1" w:themeTint="F2"/>
          <w:sz w:val="24"/>
          <w:szCs w:val="24"/>
        </w:rPr>
        <w:t xml:space="preserve">, P. Schnitker, and R. J. Paxton. 2021. Apple pollination is ensured by wild bees when </w:t>
      </w:r>
      <w:proofErr w:type="gramStart"/>
      <w:r w:rsidRPr="00E42DCB">
        <w:rPr>
          <w:rFonts w:ascii="Times New Roman" w:eastAsia="Times New Roman" w:hAnsi="Times New Roman" w:cs="Times New Roman"/>
          <w:color w:val="0D0D0D" w:themeColor="text1" w:themeTint="F2"/>
          <w:sz w:val="24"/>
          <w:szCs w:val="24"/>
        </w:rPr>
        <w:t>honey bees</w:t>
      </w:r>
      <w:proofErr w:type="gramEnd"/>
      <w:r w:rsidRPr="00E42DCB">
        <w:rPr>
          <w:rFonts w:ascii="Times New Roman" w:eastAsia="Times New Roman" w:hAnsi="Times New Roman" w:cs="Times New Roman"/>
          <w:color w:val="0D0D0D" w:themeColor="text1" w:themeTint="F2"/>
          <w:sz w:val="24"/>
          <w:szCs w:val="24"/>
        </w:rPr>
        <w:t xml:space="preserve"> are drawn away from orchards by a mass co-flowering crop, oilseed rape. Agriculture, Ecosystems and Environment 315.</w:t>
      </w:r>
    </w:p>
    <w:p w14:paraId="235D6B3A"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Packer, L., J. A. Genaro, and C. S. Sheffield. 2007. The Bee Genera of Eastern Canada. Canadian Journal of Arthropod Identification.</w:t>
      </w:r>
    </w:p>
    <w:p w14:paraId="2C8A05AC" w14:textId="11BF101E" w:rsidR="00DD62C4" w:rsidRPr="00E42DCB"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t xml:space="preserve">Pywell, R. F., Heard, M. S., Woodcock, B. A., Hinsley, S., Ridding, L., Nowakowski, M., &amp; Bullock, J. M. (2015). Wildlife-friendly farming increases crop yield: Evidence for ecological intensification. Proceedings of the Royal Society B: Biological Sciences, 282(1816), 20151740. </w:t>
      </w:r>
    </w:p>
    <w:p w14:paraId="51E756A7" w14:textId="77777777" w:rsidR="00C605B5" w:rsidRPr="00E42DCB" w:rsidRDefault="00C605B5" w:rsidP="00C605B5">
      <w:pPr>
        <w:spacing w:after="0" w:line="480" w:lineRule="auto"/>
        <w:ind w:left="475" w:hanging="475"/>
        <w:rPr>
          <w:rStyle w:val="Hyperlink"/>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QGIS.org. 2022. </w:t>
      </w:r>
      <w:r w:rsidRPr="00E42DCB">
        <w:rPr>
          <w:rFonts w:ascii="Times New Roman" w:hAnsi="Times New Roman" w:cs="Times New Roman"/>
          <w:i/>
          <w:iCs/>
          <w:color w:val="0D0D0D" w:themeColor="text1" w:themeTint="F2"/>
          <w:sz w:val="24"/>
          <w:szCs w:val="24"/>
        </w:rPr>
        <w:t>QGIS Geographic Information System</w:t>
      </w:r>
      <w:r w:rsidRPr="00E42DCB">
        <w:rPr>
          <w:rFonts w:ascii="Times New Roman" w:hAnsi="Times New Roman" w:cs="Times New Roman"/>
          <w:color w:val="0D0D0D" w:themeColor="text1" w:themeTint="F2"/>
          <w:sz w:val="24"/>
          <w:szCs w:val="24"/>
        </w:rPr>
        <w:t xml:space="preserve">. QGIS Association. </w:t>
      </w:r>
      <w:hyperlink r:id="rId17" w:history="1">
        <w:r w:rsidRPr="00E42DCB">
          <w:rPr>
            <w:rStyle w:val="Hyperlink"/>
            <w:rFonts w:ascii="Times New Roman" w:hAnsi="Times New Roman" w:cs="Times New Roman"/>
            <w:color w:val="0D0D0D" w:themeColor="text1" w:themeTint="F2"/>
            <w:sz w:val="24"/>
            <w:szCs w:val="24"/>
          </w:rPr>
          <w:t>http://www.qgis.org</w:t>
        </w:r>
      </w:hyperlink>
    </w:p>
    <w:p w14:paraId="32F4228E" w14:textId="77777777" w:rsidR="00C605B5"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R Core Team. 2021</w:t>
      </w:r>
      <w:r w:rsidRPr="00E42DCB">
        <w:rPr>
          <w:rFonts w:ascii="Times New Roman" w:hAnsi="Times New Roman" w:cs="Times New Roman"/>
          <w:i/>
          <w:iCs/>
          <w:color w:val="0D0D0D" w:themeColor="text1" w:themeTint="F2"/>
          <w:sz w:val="24"/>
          <w:szCs w:val="24"/>
        </w:rPr>
        <w:t>. R: A language and environment for statistical computing.</w:t>
      </w:r>
      <w:r w:rsidRPr="00E42DCB">
        <w:rPr>
          <w:rFonts w:ascii="Times New Roman" w:hAnsi="Times New Roman" w:cs="Times New Roman"/>
          <w:color w:val="0D0D0D" w:themeColor="text1" w:themeTint="F2"/>
          <w:sz w:val="24"/>
          <w:szCs w:val="24"/>
        </w:rPr>
        <w:t xml:space="preserve"> R Foundation for Statistical Computing, Vienna, Austria. </w:t>
      </w:r>
      <w:hyperlink r:id="rId18" w:history="1">
        <w:r w:rsidRPr="00E42DCB">
          <w:rPr>
            <w:rStyle w:val="Hyperlink"/>
            <w:rFonts w:ascii="Times New Roman" w:hAnsi="Times New Roman" w:cs="Times New Roman"/>
            <w:color w:val="0D0D0D" w:themeColor="text1" w:themeTint="F2"/>
            <w:sz w:val="24"/>
            <w:szCs w:val="24"/>
          </w:rPr>
          <w:t>https://www.R-project.org/</w:t>
        </w:r>
      </w:hyperlink>
      <w:r w:rsidRPr="00E42DCB">
        <w:rPr>
          <w:rFonts w:ascii="Times New Roman" w:hAnsi="Times New Roman" w:cs="Times New Roman"/>
          <w:color w:val="0D0D0D" w:themeColor="text1" w:themeTint="F2"/>
          <w:sz w:val="24"/>
          <w:szCs w:val="24"/>
        </w:rPr>
        <w:t>.</w:t>
      </w:r>
    </w:p>
    <w:p w14:paraId="4DA0C159" w14:textId="77777777" w:rsidR="00DD62C4" w:rsidRDefault="00C605B5" w:rsidP="00DD62C4">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Rhoades, P. R., T. Griswold, H. Ikerd, L. Waits, N. Bosque-Pérez, and S. Eigenbrode. 2017. The native bee fauna of the Palouse Prairie (Hymenoptera: Apoidea). Journal of Melittology:1–20.</w:t>
      </w:r>
      <w:r w:rsidR="00DD62C4" w:rsidRPr="00DD62C4">
        <w:rPr>
          <w:rFonts w:ascii="Times New Roman" w:hAnsi="Times New Roman" w:cs="Times New Roman"/>
          <w:color w:val="0D0D0D" w:themeColor="text1" w:themeTint="F2"/>
          <w:sz w:val="24"/>
          <w:szCs w:val="24"/>
        </w:rPr>
        <w:t xml:space="preserve"> </w:t>
      </w:r>
    </w:p>
    <w:p w14:paraId="5ADE6BEA" w14:textId="6C73EE66" w:rsidR="00C605B5" w:rsidRPr="00DD62C4" w:rsidRDefault="00DD62C4" w:rsidP="00DD62C4">
      <w:pPr>
        <w:spacing w:after="0" w:line="480" w:lineRule="auto"/>
        <w:ind w:left="475" w:hanging="475"/>
        <w:rPr>
          <w:rFonts w:ascii="Times New Roman" w:hAnsi="Times New Roman" w:cs="Times New Roman"/>
          <w:color w:val="0D0D0D" w:themeColor="text1" w:themeTint="F2"/>
          <w:sz w:val="24"/>
          <w:szCs w:val="24"/>
        </w:rPr>
      </w:pPr>
      <w:r w:rsidRPr="00DD62C4">
        <w:rPr>
          <w:rFonts w:ascii="Times New Roman" w:hAnsi="Times New Roman" w:cs="Times New Roman"/>
          <w:color w:val="0D0D0D" w:themeColor="text1" w:themeTint="F2"/>
          <w:sz w:val="24"/>
          <w:szCs w:val="24"/>
        </w:rPr>
        <w:t xml:space="preserve">Riedinger, V., </w:t>
      </w:r>
      <w:proofErr w:type="spellStart"/>
      <w:r w:rsidRPr="00DD62C4">
        <w:rPr>
          <w:rFonts w:ascii="Times New Roman" w:hAnsi="Times New Roman" w:cs="Times New Roman"/>
          <w:color w:val="0D0D0D" w:themeColor="text1" w:themeTint="F2"/>
          <w:sz w:val="24"/>
          <w:szCs w:val="24"/>
        </w:rPr>
        <w:t>Mitesser</w:t>
      </w:r>
      <w:proofErr w:type="spellEnd"/>
      <w:r w:rsidRPr="00DD62C4">
        <w:rPr>
          <w:rFonts w:ascii="Times New Roman" w:hAnsi="Times New Roman" w:cs="Times New Roman"/>
          <w:color w:val="0D0D0D" w:themeColor="text1" w:themeTint="F2"/>
          <w:sz w:val="24"/>
          <w:szCs w:val="24"/>
        </w:rPr>
        <w:t>, O., Hovestadt, T., Steffan-</w:t>
      </w:r>
      <w:proofErr w:type="spellStart"/>
      <w:r w:rsidRPr="00DD62C4">
        <w:rPr>
          <w:rFonts w:ascii="Times New Roman" w:hAnsi="Times New Roman" w:cs="Times New Roman"/>
          <w:color w:val="0D0D0D" w:themeColor="text1" w:themeTint="F2"/>
          <w:sz w:val="24"/>
          <w:szCs w:val="24"/>
        </w:rPr>
        <w:t>Dewenter</w:t>
      </w:r>
      <w:proofErr w:type="spellEnd"/>
      <w:r w:rsidRPr="00DD62C4">
        <w:rPr>
          <w:rFonts w:ascii="Times New Roman" w:hAnsi="Times New Roman" w:cs="Times New Roman"/>
          <w:color w:val="0D0D0D" w:themeColor="text1" w:themeTint="F2"/>
          <w:sz w:val="24"/>
          <w:szCs w:val="24"/>
        </w:rPr>
        <w:t>, I., &amp; Holzschuh, A. (2015). Annual dynamics of wild bee densities: Attractiveness and productivity effects of oilseed rape. Ecology, 96(5), 1351–1360.</w:t>
      </w:r>
    </w:p>
    <w:p w14:paraId="5ED97127" w14:textId="6E59BB16" w:rsidR="00DD62C4" w:rsidRPr="00E42DCB"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lastRenderedPageBreak/>
        <w:t xml:space="preserve">Rollin, O., </w:t>
      </w:r>
      <w:proofErr w:type="spellStart"/>
      <w:r w:rsidRPr="00DD62C4">
        <w:rPr>
          <w:rFonts w:ascii="Times New Roman" w:eastAsia="Times New Roman" w:hAnsi="Times New Roman" w:cs="Times New Roman"/>
          <w:color w:val="0D0D0D" w:themeColor="text1" w:themeTint="F2"/>
          <w:sz w:val="24"/>
          <w:szCs w:val="24"/>
        </w:rPr>
        <w:t>P´erez-M´endez</w:t>
      </w:r>
      <w:proofErr w:type="spellEnd"/>
      <w:r w:rsidRPr="00DD62C4">
        <w:rPr>
          <w:rFonts w:ascii="Times New Roman" w:eastAsia="Times New Roman" w:hAnsi="Times New Roman" w:cs="Times New Roman"/>
          <w:color w:val="0D0D0D" w:themeColor="text1" w:themeTint="F2"/>
          <w:sz w:val="24"/>
          <w:szCs w:val="24"/>
        </w:rPr>
        <w:t xml:space="preserve">, N., </w:t>
      </w:r>
      <w:proofErr w:type="spellStart"/>
      <w:r w:rsidRPr="00DD62C4">
        <w:rPr>
          <w:rFonts w:ascii="Times New Roman" w:eastAsia="Times New Roman" w:hAnsi="Times New Roman" w:cs="Times New Roman"/>
          <w:color w:val="0D0D0D" w:themeColor="text1" w:themeTint="F2"/>
          <w:sz w:val="24"/>
          <w:szCs w:val="24"/>
        </w:rPr>
        <w:t>Bretagnolle</w:t>
      </w:r>
      <w:proofErr w:type="spellEnd"/>
      <w:r w:rsidRPr="00DD62C4">
        <w:rPr>
          <w:rFonts w:ascii="Times New Roman" w:eastAsia="Times New Roman" w:hAnsi="Times New Roman" w:cs="Times New Roman"/>
          <w:color w:val="0D0D0D" w:themeColor="text1" w:themeTint="F2"/>
          <w:sz w:val="24"/>
          <w:szCs w:val="24"/>
        </w:rPr>
        <w:t xml:space="preserve">, V., Henry, M., 2019. Preserving habitat quality at local and landscape scales increases wild bee diversity in intensive farming systems. Agric. </w:t>
      </w:r>
      <w:proofErr w:type="spellStart"/>
      <w:r w:rsidRPr="00DD62C4">
        <w:rPr>
          <w:rFonts w:ascii="Times New Roman" w:eastAsia="Times New Roman" w:hAnsi="Times New Roman" w:cs="Times New Roman"/>
          <w:color w:val="0D0D0D" w:themeColor="text1" w:themeTint="F2"/>
          <w:sz w:val="24"/>
          <w:szCs w:val="24"/>
        </w:rPr>
        <w:t>Ecosyst</w:t>
      </w:r>
      <w:proofErr w:type="spellEnd"/>
      <w:r w:rsidRPr="00DD62C4">
        <w:rPr>
          <w:rFonts w:ascii="Times New Roman" w:eastAsia="Times New Roman" w:hAnsi="Times New Roman" w:cs="Times New Roman"/>
          <w:color w:val="0D0D0D" w:themeColor="text1" w:themeTint="F2"/>
          <w:sz w:val="24"/>
          <w:szCs w:val="24"/>
        </w:rPr>
        <w:t xml:space="preserve">. Environ. 275, 73–80. https://doi.org/10.1016/j. agee.2019.01.012. </w:t>
      </w:r>
    </w:p>
    <w:p w14:paraId="21DED10B"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Shaw, R. F., B. B. Phillips, T. Doyle, J. K. Pell, J. W. Redhead, J. Savage, B. A. Woodcock, J. M. Bullock, and J. L. Osborne. 2020. Mass-flowering crops have a greater impact than semi-natural habitat on crop pollinators and pollen deposition. Landscape Ecology 35:513–527.</w:t>
      </w:r>
    </w:p>
    <w:p w14:paraId="7C064F16"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St. Clair, A. L., G. Zhang, A. G. Dolezal, M. E. O’Neal, and A. L. Toth. 2022. Agroecosystem landscape diversity shapes wild bee communities independent of managed </w:t>
      </w:r>
      <w:proofErr w:type="gramStart"/>
      <w:r w:rsidRPr="00E42DCB">
        <w:rPr>
          <w:rFonts w:ascii="Times New Roman" w:eastAsia="Times New Roman" w:hAnsi="Times New Roman" w:cs="Times New Roman"/>
          <w:color w:val="0D0D0D" w:themeColor="text1" w:themeTint="F2"/>
          <w:sz w:val="24"/>
          <w:szCs w:val="24"/>
        </w:rPr>
        <w:t>honey bee</w:t>
      </w:r>
      <w:proofErr w:type="gramEnd"/>
      <w:r w:rsidRPr="00E42DCB">
        <w:rPr>
          <w:rFonts w:ascii="Times New Roman" w:eastAsia="Times New Roman" w:hAnsi="Times New Roman" w:cs="Times New Roman"/>
          <w:color w:val="0D0D0D" w:themeColor="text1" w:themeTint="F2"/>
          <w:sz w:val="24"/>
          <w:szCs w:val="24"/>
        </w:rPr>
        <w:t xml:space="preserve"> presence. Agriculture, Ecosystems and Environment 327:107826.</w:t>
      </w:r>
    </w:p>
    <w:p w14:paraId="1914F2C2"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Stanley, D. A., and J. C. Stout. 2013. Quantifying the impacts of bioenergy crops on pollinating insect abundance and diversity: a field-scale evaluation reveals taxon-specific responses. Journal of Applied Ecology 50:335–344.</w:t>
      </w:r>
    </w:p>
    <w:p w14:paraId="53B1C861"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Suhonen, J., J. </w:t>
      </w:r>
      <w:proofErr w:type="spellStart"/>
      <w:r w:rsidRPr="00E42DCB">
        <w:rPr>
          <w:rFonts w:ascii="Times New Roman" w:eastAsia="Times New Roman" w:hAnsi="Times New Roman" w:cs="Times New Roman"/>
          <w:color w:val="0D0D0D" w:themeColor="text1" w:themeTint="F2"/>
          <w:sz w:val="24"/>
          <w:szCs w:val="24"/>
        </w:rPr>
        <w:t>Jokimäki</w:t>
      </w:r>
      <w:proofErr w:type="spellEnd"/>
      <w:r w:rsidRPr="00E42DCB">
        <w:rPr>
          <w:rFonts w:ascii="Times New Roman" w:eastAsia="Times New Roman" w:hAnsi="Times New Roman" w:cs="Times New Roman"/>
          <w:color w:val="0D0D0D" w:themeColor="text1" w:themeTint="F2"/>
          <w:sz w:val="24"/>
          <w:szCs w:val="24"/>
        </w:rPr>
        <w:t xml:space="preserve">, M.-L. </w:t>
      </w:r>
      <w:proofErr w:type="spellStart"/>
      <w:r w:rsidRPr="00E42DCB">
        <w:rPr>
          <w:rFonts w:ascii="Times New Roman" w:eastAsia="Times New Roman" w:hAnsi="Times New Roman" w:cs="Times New Roman"/>
          <w:color w:val="0D0D0D" w:themeColor="text1" w:themeTint="F2"/>
          <w:sz w:val="24"/>
          <w:szCs w:val="24"/>
        </w:rPr>
        <w:t>Kaisanlahti-Jokimäki</w:t>
      </w:r>
      <w:proofErr w:type="spellEnd"/>
      <w:r w:rsidRPr="00E42DCB">
        <w:rPr>
          <w:rFonts w:ascii="Times New Roman" w:eastAsia="Times New Roman" w:hAnsi="Times New Roman" w:cs="Times New Roman"/>
          <w:color w:val="0D0D0D" w:themeColor="text1" w:themeTint="F2"/>
          <w:sz w:val="24"/>
          <w:szCs w:val="24"/>
        </w:rPr>
        <w:t xml:space="preserve">, H. Hakkarainen, E. Huhta, K. </w:t>
      </w:r>
      <w:proofErr w:type="spellStart"/>
      <w:r w:rsidRPr="00E42DCB">
        <w:rPr>
          <w:rFonts w:ascii="Times New Roman" w:eastAsia="Times New Roman" w:hAnsi="Times New Roman" w:cs="Times New Roman"/>
          <w:color w:val="0D0D0D" w:themeColor="text1" w:themeTint="F2"/>
          <w:sz w:val="24"/>
          <w:szCs w:val="24"/>
        </w:rPr>
        <w:t>Inki</w:t>
      </w:r>
      <w:proofErr w:type="spellEnd"/>
      <w:r w:rsidRPr="00E42DCB">
        <w:rPr>
          <w:rFonts w:ascii="Times New Roman" w:eastAsia="Times New Roman" w:hAnsi="Times New Roman" w:cs="Times New Roman"/>
          <w:color w:val="0D0D0D" w:themeColor="text1" w:themeTint="F2"/>
          <w:sz w:val="24"/>
          <w:szCs w:val="24"/>
        </w:rPr>
        <w:t xml:space="preserve">, and P. Suorsa. 2009. Urbanization and stability of a bird community in winter. </w:t>
      </w:r>
      <w:proofErr w:type="spellStart"/>
      <w:r w:rsidRPr="00E42DCB">
        <w:rPr>
          <w:rFonts w:ascii="Times New Roman" w:eastAsia="Times New Roman" w:hAnsi="Times New Roman" w:cs="Times New Roman"/>
          <w:color w:val="0D0D0D" w:themeColor="text1" w:themeTint="F2"/>
          <w:sz w:val="24"/>
          <w:szCs w:val="24"/>
        </w:rPr>
        <w:t>Écoscience</w:t>
      </w:r>
      <w:proofErr w:type="spellEnd"/>
      <w:r w:rsidRPr="00E42DCB">
        <w:rPr>
          <w:rFonts w:ascii="Times New Roman" w:eastAsia="Times New Roman" w:hAnsi="Times New Roman" w:cs="Times New Roman"/>
          <w:color w:val="0D0D0D" w:themeColor="text1" w:themeTint="F2"/>
          <w:sz w:val="24"/>
          <w:szCs w:val="24"/>
        </w:rPr>
        <w:t xml:space="preserve"> 16:502–507.</w:t>
      </w:r>
    </w:p>
    <w:p w14:paraId="66610B26"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Tilman, D. 1999. The ecological consequences of changes in biodiversity: A search for general principles. Ecology 80:1455–1474.</w:t>
      </w:r>
    </w:p>
    <w:p w14:paraId="33F5AFCF"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Townsend, C. R., and I. J. Winfield. 1985. The Application of Optimal Foraging Theory to Feeding </w:t>
      </w:r>
      <w:proofErr w:type="spellStart"/>
      <w:r w:rsidRPr="00E42DCB">
        <w:rPr>
          <w:rFonts w:ascii="Times New Roman" w:eastAsia="Times New Roman" w:hAnsi="Times New Roman" w:cs="Times New Roman"/>
          <w:color w:val="0D0D0D" w:themeColor="text1" w:themeTint="F2"/>
          <w:sz w:val="24"/>
          <w:szCs w:val="24"/>
        </w:rPr>
        <w:t>Behaviour</w:t>
      </w:r>
      <w:proofErr w:type="spellEnd"/>
      <w:r w:rsidRPr="00E42DCB">
        <w:rPr>
          <w:rFonts w:ascii="Times New Roman" w:eastAsia="Times New Roman" w:hAnsi="Times New Roman" w:cs="Times New Roman"/>
          <w:color w:val="0D0D0D" w:themeColor="text1" w:themeTint="F2"/>
          <w:sz w:val="24"/>
          <w:szCs w:val="24"/>
        </w:rPr>
        <w:t xml:space="preserve"> in Fish. Pages 67–98 </w:t>
      </w:r>
      <w:r w:rsidRPr="00E42DCB">
        <w:rPr>
          <w:rFonts w:ascii="Times New Roman" w:eastAsia="Times New Roman" w:hAnsi="Times New Roman" w:cs="Times New Roman"/>
          <w:i/>
          <w:iCs/>
          <w:color w:val="0D0D0D" w:themeColor="text1" w:themeTint="F2"/>
          <w:sz w:val="24"/>
          <w:szCs w:val="24"/>
        </w:rPr>
        <w:t>in</w:t>
      </w:r>
      <w:r w:rsidRPr="00E42DCB">
        <w:rPr>
          <w:rFonts w:ascii="Times New Roman" w:eastAsia="Times New Roman" w:hAnsi="Times New Roman" w:cs="Times New Roman"/>
          <w:color w:val="0D0D0D" w:themeColor="text1" w:themeTint="F2"/>
          <w:sz w:val="24"/>
          <w:szCs w:val="24"/>
        </w:rPr>
        <w:t xml:space="preserve"> P. Tytler and P. Calow, editors. </w:t>
      </w:r>
      <w:r w:rsidRPr="00E42DCB">
        <w:rPr>
          <w:rFonts w:ascii="Times New Roman" w:eastAsia="Times New Roman" w:hAnsi="Times New Roman" w:cs="Times New Roman"/>
          <w:i/>
          <w:iCs/>
          <w:color w:val="0D0D0D" w:themeColor="text1" w:themeTint="F2"/>
          <w:sz w:val="24"/>
          <w:szCs w:val="24"/>
        </w:rPr>
        <w:t>Fish Energetics</w:t>
      </w:r>
      <w:r w:rsidRPr="00E42DCB">
        <w:rPr>
          <w:rFonts w:ascii="Times New Roman" w:eastAsia="Times New Roman" w:hAnsi="Times New Roman" w:cs="Times New Roman"/>
          <w:color w:val="0D0D0D" w:themeColor="text1" w:themeTint="F2"/>
          <w:sz w:val="24"/>
          <w:szCs w:val="24"/>
        </w:rPr>
        <w:t>. Springer Netherlands, Dordrecht.</w:t>
      </w:r>
    </w:p>
    <w:p w14:paraId="159CE465" w14:textId="5FD2AE00" w:rsidR="005F5AB8" w:rsidRPr="00E42DCB" w:rsidRDefault="005F5AB8" w:rsidP="005F5AB8">
      <w:pPr>
        <w:spacing w:after="0" w:line="480" w:lineRule="auto"/>
        <w:ind w:left="475" w:hanging="475"/>
        <w:rPr>
          <w:rFonts w:ascii="Times New Roman" w:eastAsia="Times New Roman" w:hAnsi="Times New Roman" w:cs="Times New Roman"/>
          <w:color w:val="0D0D0D" w:themeColor="text1" w:themeTint="F2"/>
          <w:sz w:val="24"/>
          <w:szCs w:val="24"/>
        </w:rPr>
      </w:pPr>
      <w:proofErr w:type="spellStart"/>
      <w:r w:rsidRPr="005F5AB8">
        <w:rPr>
          <w:rFonts w:ascii="Times New Roman" w:eastAsia="Times New Roman" w:hAnsi="Times New Roman" w:cs="Times New Roman"/>
          <w:color w:val="0D0D0D" w:themeColor="text1" w:themeTint="F2"/>
          <w:sz w:val="24"/>
          <w:szCs w:val="24"/>
        </w:rPr>
        <w:lastRenderedPageBreak/>
        <w:t>Tylianakis</w:t>
      </w:r>
      <w:proofErr w:type="spellEnd"/>
      <w:r w:rsidRPr="005F5AB8">
        <w:rPr>
          <w:rFonts w:ascii="Times New Roman" w:eastAsia="Times New Roman" w:hAnsi="Times New Roman" w:cs="Times New Roman"/>
          <w:color w:val="0D0D0D" w:themeColor="text1" w:themeTint="F2"/>
          <w:sz w:val="24"/>
          <w:szCs w:val="24"/>
        </w:rPr>
        <w:t xml:space="preserve">, J. M., Klein, A. M., Lozada, T., &amp; </w:t>
      </w:r>
      <w:proofErr w:type="spellStart"/>
      <w:r w:rsidRPr="005F5AB8">
        <w:rPr>
          <w:rFonts w:ascii="Times New Roman" w:eastAsia="Times New Roman" w:hAnsi="Times New Roman" w:cs="Times New Roman"/>
          <w:color w:val="0D0D0D" w:themeColor="text1" w:themeTint="F2"/>
          <w:sz w:val="24"/>
          <w:szCs w:val="24"/>
        </w:rPr>
        <w:t>Tscharntke</w:t>
      </w:r>
      <w:proofErr w:type="spellEnd"/>
      <w:r w:rsidRPr="005F5AB8">
        <w:rPr>
          <w:rFonts w:ascii="Times New Roman" w:eastAsia="Times New Roman" w:hAnsi="Times New Roman" w:cs="Times New Roman"/>
          <w:color w:val="0D0D0D" w:themeColor="text1" w:themeTint="F2"/>
          <w:sz w:val="24"/>
          <w:szCs w:val="24"/>
        </w:rPr>
        <w:t>, T. (2006). Spatial scale of observation affects α, β and γ diversity of cavity‐nesting bees and wasps across a tropical land‐use gradient. </w:t>
      </w:r>
      <w:r w:rsidRPr="005F5AB8">
        <w:rPr>
          <w:rFonts w:ascii="Times New Roman" w:eastAsia="Times New Roman" w:hAnsi="Times New Roman" w:cs="Times New Roman"/>
          <w:i/>
          <w:iCs/>
          <w:color w:val="0D0D0D" w:themeColor="text1" w:themeTint="F2"/>
          <w:sz w:val="24"/>
          <w:szCs w:val="24"/>
        </w:rPr>
        <w:t>Journal of Biogeography</w:t>
      </w:r>
      <w:r w:rsidRPr="005F5AB8">
        <w:rPr>
          <w:rFonts w:ascii="Times New Roman" w:eastAsia="Times New Roman" w:hAnsi="Times New Roman" w:cs="Times New Roman"/>
          <w:color w:val="0D0D0D" w:themeColor="text1" w:themeTint="F2"/>
          <w:sz w:val="24"/>
          <w:szCs w:val="24"/>
        </w:rPr>
        <w:t>, </w:t>
      </w:r>
      <w:r w:rsidRPr="005F5AB8">
        <w:rPr>
          <w:rFonts w:ascii="Times New Roman" w:eastAsia="Times New Roman" w:hAnsi="Times New Roman" w:cs="Times New Roman"/>
          <w:i/>
          <w:iCs/>
          <w:color w:val="0D0D0D" w:themeColor="text1" w:themeTint="F2"/>
          <w:sz w:val="24"/>
          <w:szCs w:val="24"/>
        </w:rPr>
        <w:t>33</w:t>
      </w:r>
      <w:r w:rsidRPr="005F5AB8">
        <w:rPr>
          <w:rFonts w:ascii="Times New Roman" w:eastAsia="Times New Roman" w:hAnsi="Times New Roman" w:cs="Times New Roman"/>
          <w:color w:val="0D0D0D" w:themeColor="text1" w:themeTint="F2"/>
          <w:sz w:val="24"/>
          <w:szCs w:val="24"/>
        </w:rPr>
        <w:t xml:space="preserve">(7), 1295-1304. </w:t>
      </w:r>
    </w:p>
    <w:p w14:paraId="73666D77"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USDA National Agricultural Statistics Service. 2017. </w:t>
      </w:r>
      <w:r w:rsidRPr="00E42DCB">
        <w:rPr>
          <w:rFonts w:ascii="Times New Roman" w:hAnsi="Times New Roman" w:cs="Times New Roman"/>
          <w:i/>
          <w:iCs/>
          <w:color w:val="0D0D0D" w:themeColor="text1" w:themeTint="F2"/>
          <w:sz w:val="24"/>
          <w:szCs w:val="24"/>
        </w:rPr>
        <w:t>NASS - Quick Stats.</w:t>
      </w:r>
      <w:r w:rsidRPr="00E42DCB">
        <w:rPr>
          <w:rFonts w:ascii="Times New Roman" w:hAnsi="Times New Roman" w:cs="Times New Roman"/>
          <w:color w:val="0D0D0D" w:themeColor="text1" w:themeTint="F2"/>
          <w:sz w:val="24"/>
          <w:szCs w:val="24"/>
        </w:rPr>
        <w:t xml:space="preserve"> USDA National Agricultural Statistics Service. </w:t>
      </w:r>
      <w:hyperlink r:id="rId19" w:history="1">
        <w:r w:rsidRPr="00E42DCB">
          <w:rPr>
            <w:rStyle w:val="Hyperlink"/>
            <w:rFonts w:ascii="Times New Roman" w:hAnsi="Times New Roman" w:cs="Times New Roman"/>
            <w:color w:val="0D0D0D" w:themeColor="text1" w:themeTint="F2"/>
            <w:sz w:val="24"/>
            <w:szCs w:val="24"/>
          </w:rPr>
          <w:t>https://data.nal.usda.gov/dataset/nass-quick-stats. Accessed 2023-04-17</w:t>
        </w:r>
      </w:hyperlink>
      <w:r w:rsidRPr="00E42DCB">
        <w:rPr>
          <w:rFonts w:ascii="Times New Roman" w:hAnsi="Times New Roman" w:cs="Times New Roman"/>
          <w:color w:val="0D0D0D" w:themeColor="text1" w:themeTint="F2"/>
          <w:sz w:val="24"/>
          <w:szCs w:val="24"/>
        </w:rPr>
        <w:t>.</w:t>
      </w:r>
    </w:p>
    <w:p w14:paraId="3B826332"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USDA National Agricultural Statistics Service. 2022. </w:t>
      </w:r>
      <w:r w:rsidRPr="00E42DCB">
        <w:rPr>
          <w:rFonts w:ascii="Times New Roman" w:hAnsi="Times New Roman" w:cs="Times New Roman"/>
          <w:i/>
          <w:iCs/>
          <w:color w:val="0D0D0D" w:themeColor="text1" w:themeTint="F2"/>
          <w:sz w:val="24"/>
          <w:szCs w:val="24"/>
        </w:rPr>
        <w:t>Cropland Data Layer</w:t>
      </w:r>
      <w:r w:rsidRPr="00E42DCB">
        <w:rPr>
          <w:rFonts w:ascii="Times New Roman" w:hAnsi="Times New Roman" w:cs="Times New Roman"/>
          <w:color w:val="0D0D0D" w:themeColor="text1" w:themeTint="F2"/>
          <w:sz w:val="24"/>
          <w:szCs w:val="24"/>
        </w:rPr>
        <w:t>. https://nassgeodata.gmu.edu/CropScape/.</w:t>
      </w:r>
    </w:p>
    <w:p w14:paraId="14243D79" w14:textId="77777777" w:rsidR="00C605B5" w:rsidRPr="00E42DCB" w:rsidRDefault="00C605B5" w:rsidP="00C605B5">
      <w:pPr>
        <w:spacing w:after="0" w:line="480" w:lineRule="auto"/>
        <w:ind w:left="475" w:hanging="475"/>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U.S. Geological Survey. 2022. USGS Landsat 9 Level 2, Collection 2, Tier 1. Google Earth Engine. ‘2022-06-30'-'2022-07-30’</w:t>
      </w:r>
    </w:p>
    <w:p w14:paraId="4D57094C"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Weddell, B. J. 2001. Changing Perspectives in Nineteenth Century Written Descriptions of Palouse and Canyon Grasslands. Technical Bulletin No. 01-13. Idaho Bureau of Land Management, Cottonwood, Idaho, USA.</w:t>
      </w:r>
    </w:p>
    <w:p w14:paraId="1F0C873F"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Westphal, C., I. Steffan-</w:t>
      </w:r>
      <w:proofErr w:type="spellStart"/>
      <w:r w:rsidRPr="00E42DCB">
        <w:rPr>
          <w:rFonts w:ascii="Times New Roman" w:eastAsia="Times New Roman" w:hAnsi="Times New Roman" w:cs="Times New Roman"/>
          <w:color w:val="0D0D0D" w:themeColor="text1" w:themeTint="F2"/>
          <w:sz w:val="24"/>
          <w:szCs w:val="24"/>
        </w:rPr>
        <w:t>Dewenter</w:t>
      </w:r>
      <w:proofErr w:type="spellEnd"/>
      <w:r w:rsidRPr="00E42DCB">
        <w:rPr>
          <w:rFonts w:ascii="Times New Roman" w:eastAsia="Times New Roman" w:hAnsi="Times New Roman" w:cs="Times New Roman"/>
          <w:color w:val="0D0D0D" w:themeColor="text1" w:themeTint="F2"/>
          <w:sz w:val="24"/>
          <w:szCs w:val="24"/>
        </w:rPr>
        <w:t xml:space="preserve">, and T. </w:t>
      </w:r>
      <w:proofErr w:type="spellStart"/>
      <w:r w:rsidRPr="00E42DCB">
        <w:rPr>
          <w:rFonts w:ascii="Times New Roman" w:eastAsia="Times New Roman" w:hAnsi="Times New Roman" w:cs="Times New Roman"/>
          <w:color w:val="0D0D0D" w:themeColor="text1" w:themeTint="F2"/>
          <w:sz w:val="24"/>
          <w:szCs w:val="24"/>
        </w:rPr>
        <w:t>Tscharntke</w:t>
      </w:r>
      <w:proofErr w:type="spellEnd"/>
      <w:r w:rsidRPr="00E42DCB">
        <w:rPr>
          <w:rFonts w:ascii="Times New Roman" w:eastAsia="Times New Roman" w:hAnsi="Times New Roman" w:cs="Times New Roman"/>
          <w:color w:val="0D0D0D" w:themeColor="text1" w:themeTint="F2"/>
          <w:sz w:val="24"/>
          <w:szCs w:val="24"/>
        </w:rPr>
        <w:t>. 2003. Mass flowering crops enhance pollinator densities at a landscape scale: Flowering crops enhance pollinator densities. Ecology Letters 6:961–965.</w:t>
      </w:r>
    </w:p>
    <w:p w14:paraId="01E5E7EE" w14:textId="12BBEFA3" w:rsidR="00DD62C4"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t>Westphal, C., Steffan-</w:t>
      </w:r>
      <w:proofErr w:type="spellStart"/>
      <w:r w:rsidRPr="00DD62C4">
        <w:rPr>
          <w:rFonts w:ascii="Times New Roman" w:eastAsia="Times New Roman" w:hAnsi="Times New Roman" w:cs="Times New Roman"/>
          <w:color w:val="0D0D0D" w:themeColor="text1" w:themeTint="F2"/>
          <w:sz w:val="24"/>
          <w:szCs w:val="24"/>
        </w:rPr>
        <w:t>Dewenter</w:t>
      </w:r>
      <w:proofErr w:type="spellEnd"/>
      <w:r w:rsidRPr="00DD62C4">
        <w:rPr>
          <w:rFonts w:ascii="Times New Roman" w:eastAsia="Times New Roman" w:hAnsi="Times New Roman" w:cs="Times New Roman"/>
          <w:color w:val="0D0D0D" w:themeColor="text1" w:themeTint="F2"/>
          <w:sz w:val="24"/>
          <w:szCs w:val="24"/>
        </w:rPr>
        <w:t xml:space="preserve">, I., &amp; </w:t>
      </w:r>
      <w:proofErr w:type="spellStart"/>
      <w:r w:rsidRPr="00DD62C4">
        <w:rPr>
          <w:rFonts w:ascii="Times New Roman" w:eastAsia="Times New Roman" w:hAnsi="Times New Roman" w:cs="Times New Roman"/>
          <w:color w:val="0D0D0D" w:themeColor="text1" w:themeTint="F2"/>
          <w:sz w:val="24"/>
          <w:szCs w:val="24"/>
        </w:rPr>
        <w:t>Tscharntke</w:t>
      </w:r>
      <w:proofErr w:type="spellEnd"/>
      <w:r w:rsidRPr="00DD62C4">
        <w:rPr>
          <w:rFonts w:ascii="Times New Roman" w:eastAsia="Times New Roman" w:hAnsi="Times New Roman" w:cs="Times New Roman"/>
          <w:color w:val="0D0D0D" w:themeColor="text1" w:themeTint="F2"/>
          <w:sz w:val="24"/>
          <w:szCs w:val="24"/>
        </w:rPr>
        <w:t xml:space="preserve">, T. (2009). Mass flowering oilseed rape improves early colony growth but not sexual reproduction of bumblebees. Journal of Applied Ecology, 46(1), 187–193. </w:t>
      </w:r>
    </w:p>
    <w:p w14:paraId="10AE2333" w14:textId="3D995010" w:rsidR="00DD62C4"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t xml:space="preserve">Westrich, P. (1996). Habitat requirements of central European bees and the problems of partial habitats. In: The Conservation of Bees (eds Matheson, A., Buchmann, S.L., O’Toole, C., Westrich, P. &amp; Williams, I.H.). Academic Press, London, pp. 1–16. </w:t>
      </w:r>
    </w:p>
    <w:p w14:paraId="2E806DDF" w14:textId="113DB672" w:rsidR="00DD62C4" w:rsidRPr="00E42DCB" w:rsidRDefault="00DD62C4" w:rsidP="00DD62C4">
      <w:pPr>
        <w:spacing w:after="0" w:line="480" w:lineRule="auto"/>
        <w:ind w:left="475" w:hanging="475"/>
        <w:rPr>
          <w:rFonts w:ascii="Times New Roman" w:eastAsia="Times New Roman" w:hAnsi="Times New Roman" w:cs="Times New Roman"/>
          <w:color w:val="0D0D0D" w:themeColor="text1" w:themeTint="F2"/>
          <w:sz w:val="24"/>
          <w:szCs w:val="24"/>
        </w:rPr>
      </w:pPr>
      <w:r w:rsidRPr="00DD62C4">
        <w:rPr>
          <w:rFonts w:ascii="Times New Roman" w:eastAsia="Times New Roman" w:hAnsi="Times New Roman" w:cs="Times New Roman"/>
          <w:color w:val="0D0D0D" w:themeColor="text1" w:themeTint="F2"/>
          <w:sz w:val="24"/>
          <w:szCs w:val="24"/>
        </w:rPr>
        <w:lastRenderedPageBreak/>
        <w:t xml:space="preserve">Williams, N.M. &amp; Kremen, C. (2007). Resource distributions among habitats determine solitary bee offspring production in a mosaic landscape. Ecol. Appl., 17, 910–921. </w:t>
      </w:r>
    </w:p>
    <w:p w14:paraId="3EAD3F2C"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Winfree, R. 2010. The conservation and restoration of wild bees: Wild bee conservation. Annals of the New York Academy of Sciences 1195:169–197.</w:t>
      </w:r>
    </w:p>
    <w:p w14:paraId="175D592C"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Winkler, K., R. Fuchs, M. Rounsevell, and M. Herold. 2021. Global land use changes are four times greater than previously estimated. Nature Communications. 12:2501.</w:t>
      </w:r>
    </w:p>
    <w:p w14:paraId="7332ACD2" w14:textId="77777777" w:rsidR="00C605B5" w:rsidRPr="00E42DCB"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 xml:space="preserve">Woodcock, B. A., M. Edwards, J. Redhead, W. R. Meek, P. Nuttall, S. Falk, M. Nowakowski, and R. F. Pywell. 2013. Crop flower visitation by honeybees, bumblebees and solitary bees: </w:t>
      </w:r>
      <w:proofErr w:type="spellStart"/>
      <w:r w:rsidRPr="00E42DCB">
        <w:rPr>
          <w:rFonts w:ascii="Times New Roman" w:eastAsia="Times New Roman" w:hAnsi="Times New Roman" w:cs="Times New Roman"/>
          <w:color w:val="0D0D0D" w:themeColor="text1" w:themeTint="F2"/>
          <w:sz w:val="24"/>
          <w:szCs w:val="24"/>
        </w:rPr>
        <w:t>Behavioural</w:t>
      </w:r>
      <w:proofErr w:type="spellEnd"/>
      <w:r w:rsidRPr="00E42DCB">
        <w:rPr>
          <w:rFonts w:ascii="Times New Roman" w:eastAsia="Times New Roman" w:hAnsi="Times New Roman" w:cs="Times New Roman"/>
          <w:color w:val="0D0D0D" w:themeColor="text1" w:themeTint="F2"/>
          <w:sz w:val="24"/>
          <w:szCs w:val="24"/>
        </w:rPr>
        <w:t xml:space="preserve"> differences and diversity responses to landscape. Agriculture, Ecosystems and Environment 171:1–8.</w:t>
      </w:r>
    </w:p>
    <w:p w14:paraId="7A1CEB32" w14:textId="77777777" w:rsidR="00C605B5" w:rsidRDefault="00C605B5"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t>Worm, B., and J. E. Duffy. 2003. Biodiversity, productivity and stability in real food webs. Trends in Ecology and Evolution 18:628–632.</w:t>
      </w:r>
    </w:p>
    <w:p w14:paraId="461CF10A" w14:textId="40572666" w:rsidR="00AF38ED" w:rsidRPr="00E42DCB" w:rsidRDefault="00AF38ED" w:rsidP="00C605B5">
      <w:pPr>
        <w:spacing w:after="0" w:line="480" w:lineRule="auto"/>
        <w:ind w:left="475" w:hanging="475"/>
        <w:rPr>
          <w:rFonts w:ascii="Times New Roman" w:eastAsia="Times New Roman" w:hAnsi="Times New Roman" w:cs="Times New Roman"/>
          <w:color w:val="0D0D0D" w:themeColor="text1" w:themeTint="F2"/>
          <w:sz w:val="24"/>
          <w:szCs w:val="24"/>
        </w:rPr>
      </w:pPr>
      <w:r w:rsidRPr="00AF38ED">
        <w:rPr>
          <w:rFonts w:ascii="Times New Roman" w:eastAsia="Times New Roman" w:hAnsi="Times New Roman" w:cs="Times New Roman"/>
          <w:color w:val="0D0D0D" w:themeColor="text1" w:themeTint="F2"/>
          <w:sz w:val="24"/>
          <w:szCs w:val="24"/>
        </w:rPr>
        <w:t>Zurbuchen, A., Cheesman, S., Klaiber, J., Müller, A., Hein, S.,</w:t>
      </w:r>
      <w:r>
        <w:rPr>
          <w:rFonts w:ascii="Times New Roman" w:eastAsia="Times New Roman" w:hAnsi="Times New Roman" w:cs="Times New Roman"/>
          <w:color w:val="0D0D0D" w:themeColor="text1" w:themeTint="F2"/>
          <w:sz w:val="24"/>
          <w:szCs w:val="24"/>
        </w:rPr>
        <w:t xml:space="preserve"> and S.</w:t>
      </w:r>
      <w:r w:rsidRPr="00AF38ED">
        <w:rPr>
          <w:rFonts w:ascii="Times New Roman" w:eastAsia="Times New Roman" w:hAnsi="Times New Roman" w:cs="Times New Roman"/>
          <w:color w:val="0D0D0D" w:themeColor="text1" w:themeTint="F2"/>
          <w:sz w:val="24"/>
          <w:szCs w:val="24"/>
        </w:rPr>
        <w:t xml:space="preserve"> Dorn</w:t>
      </w:r>
      <w:r>
        <w:rPr>
          <w:rFonts w:ascii="Times New Roman" w:eastAsia="Times New Roman" w:hAnsi="Times New Roman" w:cs="Times New Roman"/>
          <w:color w:val="0D0D0D" w:themeColor="text1" w:themeTint="F2"/>
          <w:sz w:val="24"/>
          <w:szCs w:val="24"/>
        </w:rPr>
        <w:t>.</w:t>
      </w:r>
      <w:r w:rsidRPr="00AF38ED">
        <w:rPr>
          <w:rFonts w:ascii="Times New Roman" w:eastAsia="Times New Roman" w:hAnsi="Times New Roman" w:cs="Times New Roman"/>
          <w:color w:val="0D0D0D" w:themeColor="text1" w:themeTint="F2"/>
          <w:sz w:val="24"/>
          <w:szCs w:val="24"/>
        </w:rPr>
        <w:t xml:space="preserve"> 2010. Long foraging distances impose high costs on offspring production in solitary bees. Journal of Animal Ecology</w:t>
      </w:r>
      <w:r>
        <w:rPr>
          <w:rFonts w:ascii="Times New Roman" w:eastAsia="Times New Roman" w:hAnsi="Times New Roman" w:cs="Times New Roman"/>
          <w:color w:val="0D0D0D" w:themeColor="text1" w:themeTint="F2"/>
          <w:sz w:val="24"/>
          <w:szCs w:val="24"/>
        </w:rPr>
        <w:t xml:space="preserve"> </w:t>
      </w:r>
      <w:r w:rsidRPr="00AF38ED">
        <w:rPr>
          <w:rFonts w:ascii="Times New Roman" w:eastAsia="Times New Roman" w:hAnsi="Times New Roman" w:cs="Times New Roman"/>
          <w:color w:val="0D0D0D" w:themeColor="text1" w:themeTint="F2"/>
          <w:sz w:val="24"/>
          <w:szCs w:val="24"/>
        </w:rPr>
        <w:t>79</w:t>
      </w:r>
      <w:r>
        <w:rPr>
          <w:rFonts w:ascii="Times New Roman" w:eastAsia="Times New Roman" w:hAnsi="Times New Roman" w:cs="Times New Roman"/>
          <w:color w:val="0D0D0D" w:themeColor="text1" w:themeTint="F2"/>
          <w:sz w:val="24"/>
          <w:szCs w:val="24"/>
        </w:rPr>
        <w:t>:</w:t>
      </w:r>
      <w:r w:rsidRPr="00AF38ED">
        <w:rPr>
          <w:rFonts w:ascii="Times New Roman" w:eastAsia="Times New Roman" w:hAnsi="Times New Roman" w:cs="Times New Roman"/>
          <w:color w:val="0D0D0D" w:themeColor="text1" w:themeTint="F2"/>
          <w:sz w:val="24"/>
          <w:szCs w:val="24"/>
        </w:rPr>
        <w:t>674–681</w:t>
      </w:r>
    </w:p>
    <w:p w14:paraId="4277E78F"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65408" behindDoc="0" locked="0" layoutInCell="1" allowOverlap="1" wp14:anchorId="5F996DCA" wp14:editId="1C15D3CC">
                <wp:simplePos x="0" y="0"/>
                <wp:positionH relativeFrom="margin">
                  <wp:posOffset>7453</wp:posOffset>
                </wp:positionH>
                <wp:positionV relativeFrom="paragraph">
                  <wp:posOffset>114314</wp:posOffset>
                </wp:positionV>
                <wp:extent cx="5890204" cy="654097"/>
                <wp:effectExtent l="0" t="0" r="0" b="0"/>
                <wp:wrapNone/>
                <wp:docPr id="430965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04" cy="654097"/>
                        </a:xfrm>
                        <a:prstGeom prst="rect">
                          <a:avLst/>
                        </a:prstGeom>
                        <a:solidFill>
                          <a:srgbClr val="FFFFFF"/>
                        </a:solidFill>
                        <a:ln w="9525">
                          <a:noFill/>
                          <a:miter lim="800000"/>
                          <a:headEnd/>
                          <a:tailEnd/>
                        </a:ln>
                      </wps:spPr>
                      <wps:txbx>
                        <w:txbxContent>
                          <w:p w14:paraId="30ADE2BA" w14:textId="78FD38CE"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1.</w:t>
                            </w:r>
                            <w:r w:rsidRPr="008F3CC0">
                              <w:rPr>
                                <w:rFonts w:ascii="Times New Roman" w:hAnsi="Times New Roman" w:cs="Times New Roman"/>
                                <w:color w:val="0D0D0D" w:themeColor="text1" w:themeTint="F2"/>
                                <w:sz w:val="24"/>
                                <w:szCs w:val="24"/>
                              </w:rPr>
                              <w:t xml:space="preserve"> Results of simple linear regression models of landscape cover types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against bee</w:t>
                            </w:r>
                            <w:r>
                              <w:rPr>
                                <w:rFonts w:ascii="Times New Roman" w:hAnsi="Times New Roman" w:cs="Times New Roman"/>
                                <w:color w:val="0D0D0D" w:themeColor="text1" w:themeTint="F2"/>
                                <w:sz w:val="24"/>
                                <w:szCs w:val="24"/>
                              </w:rPr>
                              <w:t xml:space="preserve"> temporal stability (TS)</w:t>
                            </w:r>
                            <w:r w:rsidRPr="008F3CC0">
                              <w:rPr>
                                <w:rFonts w:ascii="Times New Roman" w:hAnsi="Times New Roman" w:cs="Times New Roman"/>
                                <w:color w:val="0D0D0D" w:themeColor="text1" w:themeTint="F2"/>
                                <w:sz w:val="24"/>
                                <w:szCs w:val="24"/>
                              </w:rPr>
                              <w:t xml:space="preserve"> and</w:t>
                            </w:r>
                            <w:r w:rsidR="003B33AC">
                              <w:rPr>
                                <w:rFonts w:ascii="Times New Roman" w:hAnsi="Times New Roman" w:cs="Times New Roman"/>
                                <w:color w:val="0D0D0D" w:themeColor="text1" w:themeTint="F2"/>
                                <w:sz w:val="24"/>
                                <w:szCs w:val="24"/>
                              </w:rPr>
                              <w:t xml:space="preserve"> percentage dissimilarity index (</w:t>
                            </w:r>
                            <w:r w:rsidRPr="008F3CC0">
                              <w:rPr>
                                <w:rFonts w:ascii="Times New Roman" w:hAnsi="Times New Roman" w:cs="Times New Roman"/>
                                <w:color w:val="0D0D0D" w:themeColor="text1" w:themeTint="F2"/>
                                <w:sz w:val="24"/>
                                <w:szCs w:val="24"/>
                              </w:rPr>
                              <w:t>PDI</w:t>
                            </w:r>
                            <w:r w:rsidR="003B33AC">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996DCA" id="_x0000_t202" coordsize="21600,21600" o:spt="202" path="m,l,21600r21600,l21600,xe">
                <v:stroke joinstyle="miter"/>
                <v:path gradientshapeok="t" o:connecttype="rect"/>
              </v:shapetype>
              <v:shape id="Text Box 2" o:spid="_x0000_s1026" type="#_x0000_t202" style="position:absolute;margin-left:.6pt;margin-top:9pt;width:463.8pt;height:51.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" stroked="f">
                <v:textbox>
                  <w:txbxContent>
                    <w:p w14:paraId="30ADE2BA" w14:textId="78FD38CE"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1.</w:t>
                      </w:r>
                      <w:r w:rsidRPr="008F3CC0">
                        <w:rPr>
                          <w:rFonts w:ascii="Times New Roman" w:hAnsi="Times New Roman" w:cs="Times New Roman"/>
                          <w:color w:val="0D0D0D" w:themeColor="text1" w:themeTint="F2"/>
                          <w:sz w:val="24"/>
                          <w:szCs w:val="24"/>
                        </w:rPr>
                        <w:t xml:space="preserve"> Results of simple linear regression models of landscape cover types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against bee</w:t>
                      </w:r>
                      <w:r>
                        <w:rPr>
                          <w:rFonts w:ascii="Times New Roman" w:hAnsi="Times New Roman" w:cs="Times New Roman"/>
                          <w:color w:val="0D0D0D" w:themeColor="text1" w:themeTint="F2"/>
                          <w:sz w:val="24"/>
                          <w:szCs w:val="24"/>
                        </w:rPr>
                        <w:t xml:space="preserve"> temporal stability (TS)</w:t>
                      </w:r>
                      <w:r w:rsidRPr="008F3CC0">
                        <w:rPr>
                          <w:rFonts w:ascii="Times New Roman" w:hAnsi="Times New Roman" w:cs="Times New Roman"/>
                          <w:color w:val="0D0D0D" w:themeColor="text1" w:themeTint="F2"/>
                          <w:sz w:val="24"/>
                          <w:szCs w:val="24"/>
                        </w:rPr>
                        <w:t xml:space="preserve"> and</w:t>
                      </w:r>
                      <w:r w:rsidR="003B33AC">
                        <w:rPr>
                          <w:rFonts w:ascii="Times New Roman" w:hAnsi="Times New Roman" w:cs="Times New Roman"/>
                          <w:color w:val="0D0D0D" w:themeColor="text1" w:themeTint="F2"/>
                          <w:sz w:val="24"/>
                          <w:szCs w:val="24"/>
                        </w:rPr>
                        <w:t xml:space="preserve"> percentage dissimilarity index (</w:t>
                      </w:r>
                      <w:r w:rsidRPr="008F3CC0">
                        <w:rPr>
                          <w:rFonts w:ascii="Times New Roman" w:hAnsi="Times New Roman" w:cs="Times New Roman"/>
                          <w:color w:val="0D0D0D" w:themeColor="text1" w:themeTint="F2"/>
                          <w:sz w:val="24"/>
                          <w:szCs w:val="24"/>
                        </w:rPr>
                        <w:t>PDI</w:t>
                      </w:r>
                      <w:r w:rsidR="003B33AC">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w:t>
                      </w:r>
                    </w:p>
                  </w:txbxContent>
                </v:textbox>
                <w10:wrap anchorx="margin"/>
              </v:shape>
            </w:pict>
          </mc:Fallback>
        </mc:AlternateContent>
      </w:r>
    </w:p>
    <w:p w14:paraId="0CFB1F4F" w14:textId="77777777" w:rsidR="00C605B5" w:rsidRPr="00E42DCB" w:rsidRDefault="00C605B5" w:rsidP="00C605B5">
      <w:pPr>
        <w:spacing w:after="0" w:line="480" w:lineRule="auto"/>
        <w:ind w:left="1920" w:right="1440" w:hanging="1920"/>
        <w:rPr>
          <w:rFonts w:ascii="Times New Roman" w:eastAsia="Times New Roman" w:hAnsi="Times New Roman" w:cs="Times New Roman"/>
          <w:color w:val="0D0D0D" w:themeColor="text1" w:themeTint="F2"/>
          <w:sz w:val="24"/>
          <w:szCs w:val="24"/>
        </w:rPr>
      </w:pPr>
    </w:p>
    <w:p w14:paraId="18ECE2AF"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lastRenderedPageBreak/>
        <w:drawing>
          <wp:anchor distT="0" distB="0" distL="114300" distR="114300" simplePos="0" relativeHeight="251670528" behindDoc="0" locked="0" layoutInCell="1" allowOverlap="1" wp14:anchorId="0C6B04CA" wp14:editId="00A37E65">
            <wp:simplePos x="0" y="0"/>
            <wp:positionH relativeFrom="column">
              <wp:posOffset>0</wp:posOffset>
            </wp:positionH>
            <wp:positionV relativeFrom="paragraph">
              <wp:posOffset>213360</wp:posOffset>
            </wp:positionV>
            <wp:extent cx="5727700" cy="3748405"/>
            <wp:effectExtent l="0" t="0" r="6350" b="4445"/>
            <wp:wrapSquare wrapText="bothSides"/>
            <wp:docPr id="1859519353" name="Graphic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19353" name="Graphic 1" descr="A picture containing text, screenshot, number, font&#10;&#10;Description automatically generated"/>
                    <pic:cNvPicPr/>
                  </pic:nvPicPr>
                  <pic:blipFill rotWithShape="1">
                    <a:blip r:embed="rId20">
                      <a:extLst>
                        <a:ext uri="{28A0092B-C50C-407E-A947-70E740481C1C}">
                          <a14:useLocalDpi xmlns:a14="http://schemas.microsoft.com/office/drawing/2010/main" val="0"/>
                        </a:ext>
                      </a:extLst>
                    </a:blip>
                    <a:srcRect l="3241" t="12517" r="45607" b="9373"/>
                    <a:stretch/>
                  </pic:blipFill>
                  <pic:spPr bwMode="auto">
                    <a:xfrm>
                      <a:off x="0" y="0"/>
                      <a:ext cx="5727700" cy="3748405"/>
                    </a:xfrm>
                    <a:prstGeom prst="rect">
                      <a:avLst/>
                    </a:prstGeom>
                    <a:ln>
                      <a:noFill/>
                    </a:ln>
                    <a:extLst>
                      <a:ext uri="{53640926-AAD7-44D8-BBD7-CCE9431645EC}">
                        <a14:shadowObscured xmlns:a14="http://schemas.microsoft.com/office/drawing/2010/main"/>
                      </a:ext>
                    </a:extLst>
                  </pic:spPr>
                </pic:pic>
              </a:graphicData>
            </a:graphic>
          </wp:anchor>
        </w:drawing>
      </w:r>
      <w:r w:rsidRPr="00E42DCB">
        <w:rPr>
          <w:rFonts w:ascii="Times New Roman" w:eastAsia="Times New Roman" w:hAnsi="Times New Roman" w:cs="Times New Roman"/>
          <w:color w:val="0D0D0D" w:themeColor="text1" w:themeTint="F2"/>
          <w:sz w:val="24"/>
          <w:szCs w:val="24"/>
        </w:rPr>
        <w:br w:type="page"/>
      </w:r>
    </w:p>
    <w:p w14:paraId="52C103E7"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sectPr w:rsidR="00C605B5" w:rsidRPr="00E42DCB" w:rsidSect="00C605B5">
          <w:type w:val="continuous"/>
          <w:pgSz w:w="12240" w:h="15840"/>
          <w:pgMar w:top="1440" w:right="1440" w:bottom="1440" w:left="1440" w:header="720" w:footer="720" w:gutter="0"/>
          <w:lnNumType w:countBy="1" w:restart="continuous"/>
          <w:pgNumType w:start="1"/>
          <w:cols w:space="720"/>
          <w:docGrid w:linePitch="360"/>
        </w:sectPr>
      </w:pPr>
    </w:p>
    <w:p w14:paraId="51BF94D3" w14:textId="5474BA1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lastRenderedPageBreak/>
        <w:drawing>
          <wp:anchor distT="0" distB="0" distL="114300" distR="114300" simplePos="0" relativeHeight="251659264" behindDoc="0" locked="0" layoutInCell="1" allowOverlap="1" wp14:anchorId="137F96D9" wp14:editId="0E8329E7">
            <wp:simplePos x="0" y="0"/>
            <wp:positionH relativeFrom="margin">
              <wp:posOffset>-71852</wp:posOffset>
            </wp:positionH>
            <wp:positionV relativeFrom="paragraph">
              <wp:posOffset>380658</wp:posOffset>
            </wp:positionV>
            <wp:extent cx="8148955" cy="3777615"/>
            <wp:effectExtent l="0" t="0" r="4445" b="0"/>
            <wp:wrapSquare wrapText="bothSides"/>
            <wp:docPr id="14938999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9966" name="Graphic 1"/>
                    <pic:cNvPicPr/>
                  </pic:nvPicPr>
                  <pic:blipFill rotWithShape="1">
                    <a:blip r:embed="rId21">
                      <a:extLst>
                        <a:ext uri="{28A0092B-C50C-407E-A947-70E740481C1C}">
                          <a14:useLocalDpi xmlns:a14="http://schemas.microsoft.com/office/drawing/2010/main" val="0"/>
                        </a:ext>
                      </a:extLst>
                    </a:blip>
                    <a:srcRect l="4253" t="14059" r="27521" b="12143"/>
                    <a:stretch/>
                  </pic:blipFill>
                  <pic:spPr bwMode="auto">
                    <a:xfrm>
                      <a:off x="0" y="0"/>
                      <a:ext cx="8148955" cy="377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63360" behindDoc="0" locked="0" layoutInCell="1" allowOverlap="1" wp14:anchorId="1B34A756" wp14:editId="4E043C06">
                <wp:simplePos x="0" y="0"/>
                <wp:positionH relativeFrom="margin">
                  <wp:posOffset>0</wp:posOffset>
                </wp:positionH>
                <wp:positionV relativeFrom="paragraph">
                  <wp:posOffset>73419</wp:posOffset>
                </wp:positionV>
                <wp:extent cx="8229600" cy="654050"/>
                <wp:effectExtent l="0" t="0" r="0" b="0"/>
                <wp:wrapNone/>
                <wp:docPr id="1867936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0" cy="654050"/>
                        </a:xfrm>
                        <a:prstGeom prst="rect">
                          <a:avLst/>
                        </a:prstGeom>
                        <a:solidFill>
                          <a:srgbClr val="FFFFFF"/>
                        </a:solidFill>
                        <a:ln w="9525">
                          <a:noFill/>
                          <a:miter lim="800000"/>
                          <a:headEnd/>
                          <a:tailEnd/>
                        </a:ln>
                      </wps:spPr>
                      <wps:txbx>
                        <w:txbxContent>
                          <w:p w14:paraId="3A5F5916" w14:textId="283A1E63" w:rsidR="00C605B5" w:rsidRPr="008F3CC0" w:rsidRDefault="00C605B5" w:rsidP="00C605B5">
                            <w:pPr>
                              <w:suppressLineNumbers/>
                              <w:ind w:right="318"/>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2.</w:t>
                            </w:r>
                            <w:r w:rsidRPr="008F3CC0">
                              <w:rPr>
                                <w:rFonts w:ascii="Times New Roman" w:hAnsi="Times New Roman" w:cs="Times New Roman"/>
                                <w:color w:val="0D0D0D" w:themeColor="text1" w:themeTint="F2"/>
                                <w:sz w:val="24"/>
                                <w:szCs w:val="24"/>
                              </w:rPr>
                              <w:t xml:space="preserve"> 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 xml:space="preserve">km site radius) against </w:t>
                            </w:r>
                            <w:r w:rsidR="00BB08DB" w:rsidRPr="008F3CC0">
                              <w:rPr>
                                <w:rFonts w:ascii="Times New Roman" w:hAnsi="Times New Roman" w:cs="Times New Roman"/>
                                <w:color w:val="0D0D0D" w:themeColor="text1" w:themeTint="F2"/>
                                <w:sz w:val="24"/>
                                <w:szCs w:val="24"/>
                              </w:rPr>
                              <w:t>bee</w:t>
                            </w:r>
                            <w:r w:rsidR="00BB08DB">
                              <w:rPr>
                                <w:rFonts w:ascii="Times New Roman" w:hAnsi="Times New Roman" w:cs="Times New Roman"/>
                                <w:color w:val="0D0D0D" w:themeColor="text1" w:themeTint="F2"/>
                                <w:sz w:val="24"/>
                                <w:szCs w:val="24"/>
                              </w:rPr>
                              <w:t xml:space="preserve"> temporal stability (TS)</w:t>
                            </w:r>
                            <w:r w:rsidR="00BB08DB" w:rsidRPr="008F3CC0">
                              <w:rPr>
                                <w:rFonts w:ascii="Times New Roman" w:hAnsi="Times New Roman" w:cs="Times New Roman"/>
                                <w:color w:val="0D0D0D" w:themeColor="text1" w:themeTint="F2"/>
                                <w:sz w:val="24"/>
                                <w:szCs w:val="24"/>
                              </w:rPr>
                              <w:t xml:space="preserve"> and</w:t>
                            </w:r>
                            <w:r w:rsidR="00BB08DB">
                              <w:rPr>
                                <w:rFonts w:ascii="Times New Roman" w:hAnsi="Times New Roman" w:cs="Times New Roman"/>
                                <w:color w:val="0D0D0D" w:themeColor="text1" w:themeTint="F2"/>
                                <w:sz w:val="24"/>
                                <w:szCs w:val="24"/>
                              </w:rPr>
                              <w:t xml:space="preserve"> percentage dissimilarity index (</w:t>
                            </w:r>
                            <w:r w:rsidR="00BB08DB" w:rsidRPr="008F3CC0">
                              <w:rPr>
                                <w:rFonts w:ascii="Times New Roman" w:hAnsi="Times New Roman" w:cs="Times New Roman"/>
                                <w:color w:val="0D0D0D" w:themeColor="text1" w:themeTint="F2"/>
                                <w:sz w:val="24"/>
                                <w:szCs w:val="24"/>
                              </w:rPr>
                              <w:t>PDI</w:t>
                            </w:r>
                            <w:r w:rsidR="00BB08DB">
                              <w:rPr>
                                <w:rFonts w:ascii="Times New Roman" w:hAnsi="Times New Roman" w:cs="Times New Roman"/>
                                <w:color w:val="0D0D0D" w:themeColor="text1" w:themeTint="F2"/>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A756" id="_x0000_s1027" type="#_x0000_t202" style="position:absolute;margin-left:0;margin-top:5.8pt;width:9in;height:51.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" stroked="f">
                <v:textbox>
                  <w:txbxContent>
                    <w:p w14:paraId="3A5F5916" w14:textId="283A1E63" w:rsidR="00C605B5" w:rsidRPr="008F3CC0" w:rsidRDefault="00C605B5" w:rsidP="00C605B5">
                      <w:pPr>
                        <w:suppressLineNumbers/>
                        <w:ind w:right="318"/>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2.</w:t>
                      </w:r>
                      <w:r w:rsidRPr="008F3CC0">
                        <w:rPr>
                          <w:rFonts w:ascii="Times New Roman" w:hAnsi="Times New Roman" w:cs="Times New Roman"/>
                          <w:color w:val="0D0D0D" w:themeColor="text1" w:themeTint="F2"/>
                          <w:sz w:val="24"/>
                          <w:szCs w:val="24"/>
                        </w:rPr>
                        <w:t xml:space="preserve"> 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 xml:space="preserve">km site radius) against </w:t>
                      </w:r>
                      <w:r w:rsidR="00BB08DB" w:rsidRPr="008F3CC0">
                        <w:rPr>
                          <w:rFonts w:ascii="Times New Roman" w:hAnsi="Times New Roman" w:cs="Times New Roman"/>
                          <w:color w:val="0D0D0D" w:themeColor="text1" w:themeTint="F2"/>
                          <w:sz w:val="24"/>
                          <w:szCs w:val="24"/>
                        </w:rPr>
                        <w:t>bee</w:t>
                      </w:r>
                      <w:r w:rsidR="00BB08DB">
                        <w:rPr>
                          <w:rFonts w:ascii="Times New Roman" w:hAnsi="Times New Roman" w:cs="Times New Roman"/>
                          <w:color w:val="0D0D0D" w:themeColor="text1" w:themeTint="F2"/>
                          <w:sz w:val="24"/>
                          <w:szCs w:val="24"/>
                        </w:rPr>
                        <w:t xml:space="preserve"> temporal stability (TS)</w:t>
                      </w:r>
                      <w:r w:rsidR="00BB08DB" w:rsidRPr="008F3CC0">
                        <w:rPr>
                          <w:rFonts w:ascii="Times New Roman" w:hAnsi="Times New Roman" w:cs="Times New Roman"/>
                          <w:color w:val="0D0D0D" w:themeColor="text1" w:themeTint="F2"/>
                          <w:sz w:val="24"/>
                          <w:szCs w:val="24"/>
                        </w:rPr>
                        <w:t xml:space="preserve"> and</w:t>
                      </w:r>
                      <w:r w:rsidR="00BB08DB">
                        <w:rPr>
                          <w:rFonts w:ascii="Times New Roman" w:hAnsi="Times New Roman" w:cs="Times New Roman"/>
                          <w:color w:val="0D0D0D" w:themeColor="text1" w:themeTint="F2"/>
                          <w:sz w:val="24"/>
                          <w:szCs w:val="24"/>
                        </w:rPr>
                        <w:t xml:space="preserve"> percentage dissimilarity index (</w:t>
                      </w:r>
                      <w:r w:rsidR="00BB08DB" w:rsidRPr="008F3CC0">
                        <w:rPr>
                          <w:rFonts w:ascii="Times New Roman" w:hAnsi="Times New Roman" w:cs="Times New Roman"/>
                          <w:color w:val="0D0D0D" w:themeColor="text1" w:themeTint="F2"/>
                          <w:sz w:val="24"/>
                          <w:szCs w:val="24"/>
                        </w:rPr>
                        <w:t>PDI</w:t>
                      </w:r>
                      <w:r w:rsidR="00BB08DB">
                        <w:rPr>
                          <w:rFonts w:ascii="Times New Roman" w:hAnsi="Times New Roman" w:cs="Times New Roman"/>
                          <w:color w:val="0D0D0D" w:themeColor="text1" w:themeTint="F2"/>
                          <w:sz w:val="24"/>
                          <w:szCs w:val="24"/>
                        </w:rPr>
                        <w:t>).</w:t>
                      </w:r>
                    </w:p>
                  </w:txbxContent>
                </v:textbox>
                <w10:wrap anchorx="margin"/>
              </v:shape>
            </w:pict>
          </mc:Fallback>
        </mc:AlternateContent>
      </w:r>
    </w:p>
    <w:p w14:paraId="3DBD4FAC" w14:textId="27B13616"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p>
    <w:p w14:paraId="54DD5CCC" w14:textId="4DAE3808" w:rsidR="00C605B5" w:rsidRPr="00E42DCB" w:rsidRDefault="00C605B5" w:rsidP="00C605B5">
      <w:pPr>
        <w:rPr>
          <w:rFonts w:ascii="Times New Roman" w:eastAsia="Times New Roman" w:hAnsi="Times New Roman" w:cs="Times New Roman"/>
          <w:color w:val="0D0D0D" w:themeColor="text1" w:themeTint="F2"/>
          <w:sz w:val="24"/>
          <w:szCs w:val="24"/>
        </w:rPr>
        <w:sectPr w:rsidR="00C605B5" w:rsidRPr="00E42DCB" w:rsidSect="00C605B5">
          <w:headerReference w:type="default" r:id="rId22"/>
          <w:footerReference w:type="default" r:id="rId23"/>
          <w:type w:val="continuous"/>
          <w:pgSz w:w="15840" w:h="12240" w:orient="landscape"/>
          <w:pgMar w:top="1440" w:right="1440" w:bottom="1440" w:left="1440" w:header="720" w:footer="720" w:gutter="0"/>
          <w:lnNumType w:countBy="1" w:restart="continuous"/>
          <w:cols w:space="720"/>
          <w:docGrid w:linePitch="360"/>
        </w:sectPr>
      </w:pPr>
    </w:p>
    <w:p w14:paraId="05895FD8" w14:textId="632538B5" w:rsidR="00C605B5" w:rsidRDefault="00C605B5" w:rsidP="00C605B5">
      <w:pPr>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br w:type="page"/>
      </w:r>
    </w:p>
    <w:p w14:paraId="637DF5D0" w14:textId="58E2880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lastRenderedPageBreak/>
        <w:drawing>
          <wp:anchor distT="0" distB="0" distL="114300" distR="114300" simplePos="0" relativeHeight="251660288" behindDoc="0" locked="0" layoutInCell="1" allowOverlap="1" wp14:anchorId="540F0A7F" wp14:editId="1B638E0D">
            <wp:simplePos x="0" y="0"/>
            <wp:positionH relativeFrom="margin">
              <wp:posOffset>-77372</wp:posOffset>
            </wp:positionH>
            <wp:positionV relativeFrom="paragraph">
              <wp:posOffset>104042</wp:posOffset>
            </wp:positionV>
            <wp:extent cx="8115300" cy="4016375"/>
            <wp:effectExtent l="0" t="0" r="0" b="3175"/>
            <wp:wrapTopAndBottom/>
            <wp:docPr id="4014076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7610" name="Graphic 1"/>
                    <pic:cNvPicPr/>
                  </pic:nvPicPr>
                  <pic:blipFill rotWithShape="1">
                    <a:blip r:embed="rId24">
                      <a:extLst>
                        <a:ext uri="{28A0092B-C50C-407E-A947-70E740481C1C}">
                          <a14:useLocalDpi xmlns:a14="http://schemas.microsoft.com/office/drawing/2010/main" val="0"/>
                        </a:ext>
                      </a:extLst>
                    </a:blip>
                    <a:srcRect l="4361" t="13131" r="28208" b="9001"/>
                    <a:stretch/>
                  </pic:blipFill>
                  <pic:spPr bwMode="auto">
                    <a:xfrm>
                      <a:off x="0" y="0"/>
                      <a:ext cx="8115300" cy="401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68480" behindDoc="0" locked="0" layoutInCell="1" allowOverlap="1" wp14:anchorId="1ED18311" wp14:editId="35F4FD07">
                <wp:simplePos x="0" y="0"/>
                <wp:positionH relativeFrom="margin">
                  <wp:posOffset>-436</wp:posOffset>
                </wp:positionH>
                <wp:positionV relativeFrom="paragraph">
                  <wp:posOffset>53604</wp:posOffset>
                </wp:positionV>
                <wp:extent cx="8230434" cy="501015"/>
                <wp:effectExtent l="0" t="0" r="0" b="0"/>
                <wp:wrapNone/>
                <wp:docPr id="359010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0434" cy="501015"/>
                        </a:xfrm>
                        <a:prstGeom prst="rect">
                          <a:avLst/>
                        </a:prstGeom>
                        <a:solidFill>
                          <a:srgbClr val="FFFFFF"/>
                        </a:solidFill>
                        <a:ln w="9525">
                          <a:noFill/>
                          <a:miter lim="800000"/>
                          <a:headEnd/>
                          <a:tailEnd/>
                        </a:ln>
                      </wps:spPr>
                      <wps:txbx>
                        <w:txbxContent>
                          <w:p w14:paraId="736B0DF5" w14:textId="5B880A75" w:rsidR="00C605B5" w:rsidRPr="008F3CC0" w:rsidRDefault="00C605B5" w:rsidP="00C605B5">
                            <w:pPr>
                              <w:ind w:right="246"/>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 xml:space="preserve">3. </w:t>
                            </w:r>
                            <w:r w:rsidRPr="008F3CC0">
                              <w:rPr>
                                <w:rFonts w:ascii="Times New Roman" w:hAnsi="Times New Roman" w:cs="Times New Roman"/>
                                <w:color w:val="0D0D0D" w:themeColor="text1" w:themeTint="F2"/>
                                <w:sz w:val="24"/>
                                <w:szCs w:val="24"/>
                              </w:rPr>
                              <w:t>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 xml:space="preserve">km site radius) against floral </w:t>
                            </w:r>
                            <w:r w:rsidR="00BB08DB">
                              <w:rPr>
                                <w:rFonts w:ascii="Times New Roman" w:hAnsi="Times New Roman" w:cs="Times New Roman"/>
                                <w:color w:val="0D0D0D" w:themeColor="text1" w:themeTint="F2"/>
                                <w:sz w:val="24"/>
                                <w:szCs w:val="24"/>
                              </w:rPr>
                              <w:t>temporal stability (TS)</w:t>
                            </w:r>
                            <w:r w:rsidR="00BB08DB" w:rsidRPr="008F3CC0">
                              <w:rPr>
                                <w:rFonts w:ascii="Times New Roman" w:hAnsi="Times New Roman" w:cs="Times New Roman"/>
                                <w:color w:val="0D0D0D" w:themeColor="text1" w:themeTint="F2"/>
                                <w:sz w:val="24"/>
                                <w:szCs w:val="24"/>
                              </w:rPr>
                              <w:t xml:space="preserve"> and</w:t>
                            </w:r>
                            <w:r w:rsidR="00BB08DB">
                              <w:rPr>
                                <w:rFonts w:ascii="Times New Roman" w:hAnsi="Times New Roman" w:cs="Times New Roman"/>
                                <w:color w:val="0D0D0D" w:themeColor="text1" w:themeTint="F2"/>
                                <w:sz w:val="24"/>
                                <w:szCs w:val="24"/>
                              </w:rPr>
                              <w:t xml:space="preserve"> percentage dissimilarity index (</w:t>
                            </w:r>
                            <w:r w:rsidR="00BB08DB" w:rsidRPr="008F3CC0">
                              <w:rPr>
                                <w:rFonts w:ascii="Times New Roman" w:hAnsi="Times New Roman" w:cs="Times New Roman"/>
                                <w:color w:val="0D0D0D" w:themeColor="text1" w:themeTint="F2"/>
                                <w:sz w:val="24"/>
                                <w:szCs w:val="24"/>
                              </w:rPr>
                              <w:t>PDI</w:t>
                            </w:r>
                            <w:r w:rsidR="00BB08DB">
                              <w:rPr>
                                <w:rFonts w:ascii="Times New Roman" w:hAnsi="Times New Roman" w:cs="Times New Roman"/>
                                <w:color w:val="0D0D0D" w:themeColor="text1" w:themeTint="F2"/>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18311" id="_x0000_s1028" type="#_x0000_t202" style="position:absolute;margin-left:-.05pt;margin-top:4.2pt;width:648.05pt;height:39.4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" stroked="f">
                <v:textbox>
                  <w:txbxContent>
                    <w:p w14:paraId="736B0DF5" w14:textId="5B880A75" w:rsidR="00C605B5" w:rsidRPr="008F3CC0" w:rsidRDefault="00C605B5" w:rsidP="00C605B5">
                      <w:pPr>
                        <w:ind w:right="246"/>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 xml:space="preserve">3. </w:t>
                      </w:r>
                      <w:r w:rsidRPr="008F3CC0">
                        <w:rPr>
                          <w:rFonts w:ascii="Times New Roman" w:hAnsi="Times New Roman" w:cs="Times New Roman"/>
                          <w:color w:val="0D0D0D" w:themeColor="text1" w:themeTint="F2"/>
                          <w:sz w:val="24"/>
                          <w:szCs w:val="24"/>
                        </w:rPr>
                        <w:t>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 xml:space="preserve">km site radius) against floral </w:t>
                      </w:r>
                      <w:r w:rsidR="00BB08DB">
                        <w:rPr>
                          <w:rFonts w:ascii="Times New Roman" w:hAnsi="Times New Roman" w:cs="Times New Roman"/>
                          <w:color w:val="0D0D0D" w:themeColor="text1" w:themeTint="F2"/>
                          <w:sz w:val="24"/>
                          <w:szCs w:val="24"/>
                        </w:rPr>
                        <w:t>temporal stability (TS)</w:t>
                      </w:r>
                      <w:r w:rsidR="00BB08DB" w:rsidRPr="008F3CC0">
                        <w:rPr>
                          <w:rFonts w:ascii="Times New Roman" w:hAnsi="Times New Roman" w:cs="Times New Roman"/>
                          <w:color w:val="0D0D0D" w:themeColor="text1" w:themeTint="F2"/>
                          <w:sz w:val="24"/>
                          <w:szCs w:val="24"/>
                        </w:rPr>
                        <w:t xml:space="preserve"> and</w:t>
                      </w:r>
                      <w:r w:rsidR="00BB08DB">
                        <w:rPr>
                          <w:rFonts w:ascii="Times New Roman" w:hAnsi="Times New Roman" w:cs="Times New Roman"/>
                          <w:color w:val="0D0D0D" w:themeColor="text1" w:themeTint="F2"/>
                          <w:sz w:val="24"/>
                          <w:szCs w:val="24"/>
                        </w:rPr>
                        <w:t xml:space="preserve"> percentage dissimilarity index (</w:t>
                      </w:r>
                      <w:r w:rsidR="00BB08DB" w:rsidRPr="008F3CC0">
                        <w:rPr>
                          <w:rFonts w:ascii="Times New Roman" w:hAnsi="Times New Roman" w:cs="Times New Roman"/>
                          <w:color w:val="0D0D0D" w:themeColor="text1" w:themeTint="F2"/>
                          <w:sz w:val="24"/>
                          <w:szCs w:val="24"/>
                        </w:rPr>
                        <w:t>PDI</w:t>
                      </w:r>
                      <w:r w:rsidR="00BB08DB">
                        <w:rPr>
                          <w:rFonts w:ascii="Times New Roman" w:hAnsi="Times New Roman" w:cs="Times New Roman"/>
                          <w:color w:val="0D0D0D" w:themeColor="text1" w:themeTint="F2"/>
                          <w:sz w:val="24"/>
                          <w:szCs w:val="24"/>
                        </w:rPr>
                        <w:t>).</w:t>
                      </w:r>
                    </w:p>
                  </w:txbxContent>
                </v:textbox>
                <w10:wrap anchorx="margin"/>
              </v:shape>
            </w:pict>
          </mc:Fallback>
        </mc:AlternateContent>
      </w:r>
    </w:p>
    <w:p w14:paraId="724C0DF7" w14:textId="38826E76" w:rsidR="00C605B5" w:rsidRPr="00E42DCB" w:rsidRDefault="00C605B5" w:rsidP="00C605B5">
      <w:pPr>
        <w:ind w:left="1440" w:right="1440"/>
        <w:rPr>
          <w:rFonts w:ascii="Times New Roman" w:eastAsia="Times New Roman" w:hAnsi="Times New Roman" w:cs="Times New Roman"/>
          <w:color w:val="0D0D0D" w:themeColor="text1" w:themeTint="F2"/>
          <w:sz w:val="24"/>
          <w:szCs w:val="24"/>
        </w:rPr>
      </w:pPr>
    </w:p>
    <w:p w14:paraId="6AC0C207" w14:textId="77777777" w:rsidR="00C605B5" w:rsidRPr="00E42DCB" w:rsidRDefault="00C605B5" w:rsidP="00C605B5">
      <w:pPr>
        <w:ind w:left="1440" w:right="1440"/>
        <w:rPr>
          <w:rFonts w:ascii="Times New Roman" w:eastAsia="Times New Roman" w:hAnsi="Times New Roman" w:cs="Times New Roman"/>
          <w:color w:val="0D0D0D" w:themeColor="text1" w:themeTint="F2"/>
          <w:sz w:val="24"/>
          <w:szCs w:val="24"/>
        </w:rPr>
        <w:sectPr w:rsidR="00C605B5" w:rsidRPr="00E42DCB" w:rsidSect="00C605B5">
          <w:type w:val="continuous"/>
          <w:pgSz w:w="15840" w:h="12240" w:orient="landscape"/>
          <w:pgMar w:top="1440" w:right="1440" w:bottom="1440" w:left="1440" w:header="720" w:footer="720" w:gutter="0"/>
          <w:lnNumType w:countBy="1" w:restart="continuous"/>
          <w:cols w:space="720"/>
          <w:docGrid w:linePitch="360"/>
        </w:sectPr>
      </w:pPr>
    </w:p>
    <w:p w14:paraId="7FE065C6" w14:textId="1ACD718D" w:rsidR="00C605B5" w:rsidRPr="00E42DCB" w:rsidRDefault="0027782C" w:rsidP="0027782C">
      <w:pPr>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lastRenderedPageBreak/>
        <w:br w:type="page"/>
      </w:r>
      <w:r w:rsidRPr="00E42DCB">
        <w:rPr>
          <w:rFonts w:ascii="Times New Roman" w:hAnsi="Times New Roman" w:cs="Times New Roman"/>
          <w:noProof/>
          <w:color w:val="0D0D0D" w:themeColor="text1" w:themeTint="F2"/>
          <w:sz w:val="24"/>
          <w:szCs w:val="24"/>
        </w:rPr>
        <w:drawing>
          <wp:anchor distT="0" distB="0" distL="114300" distR="114300" simplePos="0" relativeHeight="251666432" behindDoc="0" locked="0" layoutInCell="1" allowOverlap="1" wp14:anchorId="44A8199A" wp14:editId="7849F6F8">
            <wp:simplePos x="0" y="0"/>
            <wp:positionH relativeFrom="page">
              <wp:posOffset>970671</wp:posOffset>
            </wp:positionH>
            <wp:positionV relativeFrom="paragraph">
              <wp:posOffset>66822</wp:posOffset>
            </wp:positionV>
            <wp:extent cx="8229600" cy="2852420"/>
            <wp:effectExtent l="0" t="0" r="0" b="5080"/>
            <wp:wrapTopAndBottom/>
            <wp:docPr id="718764111" name="Graphic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64111" name="Graphic 1" descr="A picture containing text, number, font, screenshot&#10;&#10;Description automatically generated"/>
                    <pic:cNvPicPr/>
                  </pic:nvPicPr>
                  <pic:blipFill rotWithShape="1">
                    <a:blip r:embed="rId25">
                      <a:extLst>
                        <a:ext uri="{28A0092B-C50C-407E-A947-70E740481C1C}">
                          <a14:useLocalDpi xmlns:a14="http://schemas.microsoft.com/office/drawing/2010/main" val="0"/>
                        </a:ext>
                      </a:extLst>
                    </a:blip>
                    <a:srcRect l="3197" t="4788" r="5416" b="21302"/>
                    <a:stretch/>
                  </pic:blipFill>
                  <pic:spPr bwMode="auto">
                    <a:xfrm>
                      <a:off x="0" y="0"/>
                      <a:ext cx="8229600"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5B5"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67456" behindDoc="0" locked="0" layoutInCell="1" allowOverlap="1" wp14:anchorId="730AEAE4" wp14:editId="035E990B">
                <wp:simplePos x="0" y="0"/>
                <wp:positionH relativeFrom="margin">
                  <wp:posOffset>-977</wp:posOffset>
                </wp:positionH>
                <wp:positionV relativeFrom="paragraph">
                  <wp:posOffset>-574772</wp:posOffset>
                </wp:positionV>
                <wp:extent cx="7774069" cy="501015"/>
                <wp:effectExtent l="0" t="0" r="0" b="0"/>
                <wp:wrapNone/>
                <wp:docPr id="723290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4069" cy="501015"/>
                        </a:xfrm>
                        <a:prstGeom prst="rect">
                          <a:avLst/>
                        </a:prstGeom>
                        <a:solidFill>
                          <a:srgbClr val="FFFFFF"/>
                        </a:solidFill>
                        <a:ln w="9525">
                          <a:noFill/>
                          <a:miter lim="800000"/>
                          <a:headEnd/>
                          <a:tailEnd/>
                        </a:ln>
                      </wps:spPr>
                      <wps:txbx>
                        <w:txbxContent>
                          <w:p w14:paraId="3606093F" w14:textId="3047AD12"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 xml:space="preserve">4. </w:t>
                            </w:r>
                            <w:r w:rsidRPr="008F3CC0">
                              <w:rPr>
                                <w:rFonts w:ascii="Times New Roman" w:hAnsi="Times New Roman" w:cs="Times New Roman"/>
                                <w:color w:val="0D0D0D" w:themeColor="text1" w:themeTint="F2"/>
                                <w:sz w:val="24"/>
                                <w:szCs w:val="24"/>
                              </w:rPr>
                              <w:t>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site radius) against bee abundance, richness, and Shannon diversity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AEAE4" id="_x0000_s1029" type="#_x0000_t202" style="position:absolute;margin-left:-.1pt;margin-top:-45.25pt;width:612.15pt;height:39.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" stroked="f">
                <v:textbox>
                  <w:txbxContent>
                    <w:p w14:paraId="3606093F" w14:textId="3047AD12"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 xml:space="preserve">4. </w:t>
                      </w:r>
                      <w:r w:rsidRPr="008F3CC0">
                        <w:rPr>
                          <w:rFonts w:ascii="Times New Roman" w:hAnsi="Times New Roman" w:cs="Times New Roman"/>
                          <w:color w:val="0D0D0D" w:themeColor="text1" w:themeTint="F2"/>
                          <w:sz w:val="24"/>
                          <w:szCs w:val="24"/>
                        </w:rPr>
                        <w:t>Results of simple linear regression models of landscape cover types (area within a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site radius) against bee abundance, richness, and Shannon diversity values.</w:t>
                      </w:r>
                    </w:p>
                  </w:txbxContent>
                </v:textbox>
                <w10:wrap anchorx="margin"/>
              </v:shape>
            </w:pict>
          </mc:Fallback>
        </mc:AlternateContent>
      </w:r>
    </w:p>
    <w:p w14:paraId="6E46A892" w14:textId="70E61DF7" w:rsidR="0027782C" w:rsidRDefault="0027782C" w:rsidP="0027782C">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lastRenderedPageBreak/>
        <mc:AlternateContent>
          <mc:Choice Requires="wps">
            <w:drawing>
              <wp:anchor distT="45720" distB="45720" distL="114300" distR="114300" simplePos="0" relativeHeight="251662336" behindDoc="0" locked="0" layoutInCell="1" allowOverlap="1" wp14:anchorId="53B2CB7A" wp14:editId="581175F1">
                <wp:simplePos x="0" y="0"/>
                <wp:positionH relativeFrom="margin">
                  <wp:posOffset>66821</wp:posOffset>
                </wp:positionH>
                <wp:positionV relativeFrom="paragraph">
                  <wp:posOffset>22714</wp:posOffset>
                </wp:positionV>
                <wp:extent cx="7547137" cy="501015"/>
                <wp:effectExtent l="0" t="0" r="0" b="0"/>
                <wp:wrapNone/>
                <wp:docPr id="31301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7137" cy="501015"/>
                        </a:xfrm>
                        <a:prstGeom prst="rect">
                          <a:avLst/>
                        </a:prstGeom>
                        <a:solidFill>
                          <a:srgbClr val="FFFFFF"/>
                        </a:solidFill>
                        <a:ln w="9525">
                          <a:noFill/>
                          <a:miter lim="800000"/>
                          <a:headEnd/>
                          <a:tailEnd/>
                        </a:ln>
                      </wps:spPr>
                      <wps:txbx>
                        <w:txbxContent>
                          <w:p w14:paraId="559A3B85" w14:textId="45572E34"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5.</w:t>
                            </w:r>
                            <w:r w:rsidRPr="008F3CC0">
                              <w:rPr>
                                <w:rFonts w:ascii="Times New Roman" w:hAnsi="Times New Roman" w:cs="Times New Roman"/>
                                <w:color w:val="0D0D0D" w:themeColor="text1" w:themeTint="F2"/>
                                <w:sz w:val="24"/>
                                <w:szCs w:val="24"/>
                              </w:rPr>
                              <w:t xml:space="preserve"> Results of simple linear regression models of landscape cover types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against floral abundance, richness, and Shannon diversity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2CB7A" id="_x0000_s1030" type="#_x0000_t202" style="position:absolute;margin-left:5.25pt;margin-top:1.8pt;width:594.25pt;height:39.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" stroked="f">
                <v:textbox>
                  <w:txbxContent>
                    <w:p w14:paraId="559A3B85" w14:textId="45572E34"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5.</w:t>
                      </w:r>
                      <w:r w:rsidRPr="008F3CC0">
                        <w:rPr>
                          <w:rFonts w:ascii="Times New Roman" w:hAnsi="Times New Roman" w:cs="Times New Roman"/>
                          <w:color w:val="0D0D0D" w:themeColor="text1" w:themeTint="F2"/>
                          <w:sz w:val="24"/>
                          <w:szCs w:val="24"/>
                        </w:rPr>
                        <w:t xml:space="preserve"> Results of simple linear regression models of landscape cover types (2</w:t>
                      </w:r>
                      <w:r w:rsidR="00BB08DB">
                        <w:rPr>
                          <w:rFonts w:ascii="Times New Roman" w:hAnsi="Times New Roman" w:cs="Times New Roman"/>
                          <w:color w:val="0D0D0D" w:themeColor="text1" w:themeTint="F2"/>
                          <w:sz w:val="24"/>
                          <w:szCs w:val="24"/>
                        </w:rPr>
                        <w:t xml:space="preserve"> </w:t>
                      </w:r>
                      <w:r w:rsidRPr="008F3CC0">
                        <w:rPr>
                          <w:rFonts w:ascii="Times New Roman" w:hAnsi="Times New Roman" w:cs="Times New Roman"/>
                          <w:color w:val="0D0D0D" w:themeColor="text1" w:themeTint="F2"/>
                          <w:sz w:val="24"/>
                          <w:szCs w:val="24"/>
                        </w:rPr>
                        <w:t>km) against floral abundance, richness, and Shannon diversity values.</w:t>
                      </w:r>
                    </w:p>
                  </w:txbxContent>
                </v:textbox>
                <w10:wrap anchorx="margin"/>
              </v:shape>
            </w:pict>
          </mc:Fallback>
        </mc:AlternateContent>
      </w:r>
    </w:p>
    <w:p w14:paraId="5AB5FCB8" w14:textId="591B6F0A" w:rsidR="0027782C" w:rsidRDefault="0027782C" w:rsidP="0027782C">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drawing>
          <wp:anchor distT="0" distB="0" distL="114300" distR="114300" simplePos="0" relativeHeight="251661312" behindDoc="0" locked="0" layoutInCell="1" allowOverlap="1" wp14:anchorId="72652EFB" wp14:editId="155CB6D6">
            <wp:simplePos x="0" y="0"/>
            <wp:positionH relativeFrom="page">
              <wp:posOffset>979659</wp:posOffset>
            </wp:positionH>
            <wp:positionV relativeFrom="paragraph">
              <wp:posOffset>229870</wp:posOffset>
            </wp:positionV>
            <wp:extent cx="8171180" cy="3086100"/>
            <wp:effectExtent l="0" t="0" r="1270" b="0"/>
            <wp:wrapTopAndBottom/>
            <wp:docPr id="1695719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9344" name="Graphic 1"/>
                    <pic:cNvPicPr/>
                  </pic:nvPicPr>
                  <pic:blipFill rotWithShape="1">
                    <a:blip r:embed="rId26">
                      <a:extLst>
                        <a:ext uri="{28A0092B-C50C-407E-A947-70E740481C1C}">
                          <a14:useLocalDpi xmlns:a14="http://schemas.microsoft.com/office/drawing/2010/main" val="0"/>
                        </a:ext>
                      </a:extLst>
                    </a:blip>
                    <a:srcRect l="3108" t="3472" r="5793" b="16251"/>
                    <a:stretch/>
                  </pic:blipFill>
                  <pic:spPr bwMode="auto">
                    <a:xfrm>
                      <a:off x="0" y="0"/>
                      <a:ext cx="817118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31013" w14:textId="513DAAD4" w:rsidR="0027782C" w:rsidRDefault="0027782C" w:rsidP="0027782C">
      <w:pPr>
        <w:rPr>
          <w:rFonts w:ascii="Times New Roman" w:eastAsia="Times New Roman" w:hAnsi="Times New Roman" w:cs="Times New Roman"/>
          <w:color w:val="0D0D0D" w:themeColor="text1" w:themeTint="F2"/>
          <w:sz w:val="24"/>
          <w:szCs w:val="24"/>
        </w:rPr>
      </w:pPr>
    </w:p>
    <w:p w14:paraId="4EC08D24" w14:textId="0697C5F4" w:rsidR="0027782C" w:rsidRDefault="0027782C" w:rsidP="0027782C">
      <w:pPr>
        <w:rPr>
          <w:rFonts w:ascii="Times New Roman" w:eastAsia="Times New Roman" w:hAnsi="Times New Roman" w:cs="Times New Roman"/>
          <w:color w:val="0D0D0D" w:themeColor="text1" w:themeTint="F2"/>
          <w:sz w:val="24"/>
          <w:szCs w:val="24"/>
        </w:rPr>
      </w:pPr>
    </w:p>
    <w:p w14:paraId="1238C28E" w14:textId="6636A316" w:rsidR="0027782C" w:rsidRDefault="0027782C" w:rsidP="0027782C">
      <w:pPr>
        <w:rPr>
          <w:rFonts w:ascii="Times New Roman" w:eastAsia="Times New Roman" w:hAnsi="Times New Roman" w:cs="Times New Roman"/>
          <w:color w:val="0D0D0D" w:themeColor="text1" w:themeTint="F2"/>
          <w:sz w:val="24"/>
          <w:szCs w:val="24"/>
        </w:rPr>
      </w:pPr>
    </w:p>
    <w:p w14:paraId="171DFBDC" w14:textId="0B315B31" w:rsidR="00C605B5" w:rsidRPr="00E42DCB" w:rsidRDefault="00676666" w:rsidP="0027782C">
      <w:pPr>
        <w:rPr>
          <w:rFonts w:ascii="Times New Roman" w:eastAsia="Times New Roman" w:hAnsi="Times New Roman" w:cs="Times New Roman"/>
          <w:color w:val="0D0D0D" w:themeColor="text1" w:themeTint="F2"/>
          <w:sz w:val="24"/>
          <w:szCs w:val="24"/>
        </w:rPr>
        <w:sectPr w:rsidR="00C605B5" w:rsidRPr="00E42DCB" w:rsidSect="00C605B5">
          <w:type w:val="continuous"/>
          <w:pgSz w:w="15840" w:h="12240" w:orient="landscape"/>
          <w:pgMar w:top="1440" w:right="1440" w:bottom="1440" w:left="1440" w:header="720" w:footer="720" w:gutter="0"/>
          <w:lnNumType w:countBy="1" w:restart="continuous"/>
          <w:cols w:space="720"/>
          <w:docGrid w:linePitch="360"/>
        </w:sectPr>
      </w:pPr>
      <w:r>
        <w:rPr>
          <w:noProof/>
          <w14:ligatures w14:val="standardContextual"/>
        </w:rPr>
        <w:lastRenderedPageBreak/>
        <w:drawing>
          <wp:anchor distT="0" distB="0" distL="114300" distR="114300" simplePos="0" relativeHeight="251702272" behindDoc="0" locked="0" layoutInCell="1" allowOverlap="1" wp14:anchorId="0D2C70BB" wp14:editId="60A0F581">
            <wp:simplePos x="0" y="0"/>
            <wp:positionH relativeFrom="column">
              <wp:posOffset>-914400</wp:posOffset>
            </wp:positionH>
            <wp:positionV relativeFrom="paragraph">
              <wp:posOffset>635000</wp:posOffset>
            </wp:positionV>
            <wp:extent cx="9264650" cy="4742815"/>
            <wp:effectExtent l="0" t="0" r="0" b="635"/>
            <wp:wrapSquare wrapText="bothSides"/>
            <wp:docPr id="7663040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4039" name=""/>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r="16294"/>
                    <a:stretch/>
                  </pic:blipFill>
                  <pic:spPr bwMode="auto">
                    <a:xfrm>
                      <a:off x="0" y="0"/>
                      <a:ext cx="9264650" cy="474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commentRangeStart w:id="15"/>
      <w:commentRangeEnd w:id="15"/>
      <w:r w:rsidR="00BB08DB">
        <w:rPr>
          <w:rStyle w:val="CommentReference"/>
        </w:rPr>
        <w:commentReference w:id="15"/>
      </w:r>
      <w:r w:rsidR="0027782C"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69504" behindDoc="0" locked="0" layoutInCell="1" allowOverlap="1" wp14:anchorId="09439386" wp14:editId="5A6251BE">
                <wp:simplePos x="0" y="0"/>
                <wp:positionH relativeFrom="margin">
                  <wp:posOffset>-62523</wp:posOffset>
                </wp:positionH>
                <wp:positionV relativeFrom="paragraph">
                  <wp:posOffset>130517</wp:posOffset>
                </wp:positionV>
                <wp:extent cx="7887534" cy="501015"/>
                <wp:effectExtent l="0" t="0" r="0" b="0"/>
                <wp:wrapNone/>
                <wp:docPr id="1702914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7534" cy="501015"/>
                        </a:xfrm>
                        <a:prstGeom prst="rect">
                          <a:avLst/>
                        </a:prstGeom>
                        <a:solidFill>
                          <a:srgbClr val="FFFFFF"/>
                        </a:solidFill>
                        <a:ln w="9525">
                          <a:noFill/>
                          <a:miter lim="800000"/>
                          <a:headEnd/>
                          <a:tailEnd/>
                        </a:ln>
                      </wps:spPr>
                      <wps:txbx>
                        <w:txbxContent>
                          <w:p w14:paraId="6E2FF5BC" w14:textId="77777777"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6.</w:t>
                            </w:r>
                            <w:r w:rsidRPr="008F3CC0">
                              <w:rPr>
                                <w:rFonts w:ascii="Times New Roman" w:hAnsi="Times New Roman" w:cs="Times New Roman"/>
                                <w:color w:val="0D0D0D" w:themeColor="text1" w:themeTint="F2"/>
                                <w:sz w:val="24"/>
                                <w:szCs w:val="24"/>
                              </w:rPr>
                              <w:t xml:space="preserve"> Qualitative comparison of linear regression results fitting community and stability values to canola area in solitary bees and all bees.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39386" id="_x0000_s1031" type="#_x0000_t202" style="position:absolute;margin-left:-4.9pt;margin-top:10.3pt;width:621.05pt;height:39.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" stroked="f">
                <v:textbox>
                  <w:txbxContent>
                    <w:p w14:paraId="6E2FF5BC" w14:textId="77777777" w:rsidR="00C605B5" w:rsidRPr="008F3CC0" w:rsidRDefault="00C605B5" w:rsidP="00C605B5">
                      <w:pPr>
                        <w:rPr>
                          <w:rFonts w:ascii="Times New Roman" w:hAnsi="Times New Roman" w:cs="Times New Roman"/>
                          <w:color w:val="0D0D0D" w:themeColor="text1" w:themeTint="F2"/>
                          <w:sz w:val="24"/>
                          <w:szCs w:val="24"/>
                        </w:rPr>
                      </w:pPr>
                      <w:r w:rsidRPr="008F3CC0">
                        <w:rPr>
                          <w:rFonts w:ascii="Times New Roman" w:hAnsi="Times New Roman" w:cs="Times New Roman"/>
                          <w:b/>
                          <w:bCs/>
                          <w:color w:val="0D0D0D" w:themeColor="text1" w:themeTint="F2"/>
                          <w:sz w:val="24"/>
                          <w:szCs w:val="24"/>
                        </w:rPr>
                        <w:t xml:space="preserve">Table </w:t>
                      </w:r>
                      <w:r>
                        <w:rPr>
                          <w:rFonts w:ascii="Times New Roman" w:hAnsi="Times New Roman" w:cs="Times New Roman"/>
                          <w:b/>
                          <w:bCs/>
                          <w:color w:val="0D0D0D" w:themeColor="text1" w:themeTint="F2"/>
                          <w:sz w:val="24"/>
                          <w:szCs w:val="24"/>
                        </w:rPr>
                        <w:t>1.</w:t>
                      </w:r>
                      <w:r w:rsidRPr="008F3CC0">
                        <w:rPr>
                          <w:rFonts w:ascii="Times New Roman" w:hAnsi="Times New Roman" w:cs="Times New Roman"/>
                          <w:b/>
                          <w:bCs/>
                          <w:color w:val="0D0D0D" w:themeColor="text1" w:themeTint="F2"/>
                          <w:sz w:val="24"/>
                          <w:szCs w:val="24"/>
                        </w:rPr>
                        <w:t>6.</w:t>
                      </w:r>
                      <w:r w:rsidRPr="008F3CC0">
                        <w:rPr>
                          <w:rFonts w:ascii="Times New Roman" w:hAnsi="Times New Roman" w:cs="Times New Roman"/>
                          <w:color w:val="0D0D0D" w:themeColor="text1" w:themeTint="F2"/>
                          <w:sz w:val="24"/>
                          <w:szCs w:val="24"/>
                        </w:rPr>
                        <w:t xml:space="preserve"> Qualitative comparison of linear regression results fitting community and stability values to canola area in solitary bees and all bees.</w:t>
                      </w:r>
                    </w:p>
                  </w:txbxContent>
                </v:textbox>
                <w10:wrap anchorx="margin"/>
              </v:shape>
            </w:pict>
          </mc:Fallback>
        </mc:AlternateContent>
      </w:r>
    </w:p>
    <w:p w14:paraId="7453D30D" w14:textId="77777777" w:rsidR="00C605B5" w:rsidRPr="00E42DCB" w:rsidRDefault="00C605B5" w:rsidP="00C605B5">
      <w:pPr>
        <w:spacing w:after="0" w:line="480" w:lineRule="auto"/>
        <w:contextualSpacing/>
        <w:rPr>
          <w:rFonts w:ascii="Times New Roman" w:eastAsia="Times New Roman" w:hAnsi="Times New Roman" w:cs="Times New Roman"/>
          <w:b/>
          <w:bCs/>
          <w:color w:val="0D0D0D" w:themeColor="text1" w:themeTint="F2"/>
          <w:sz w:val="24"/>
          <w:szCs w:val="24"/>
        </w:rPr>
      </w:pPr>
      <w:r w:rsidRPr="00E42DCB">
        <w:rPr>
          <w:rFonts w:ascii="Times New Roman" w:eastAsia="Times New Roman" w:hAnsi="Times New Roman" w:cs="Times New Roman"/>
          <w:b/>
          <w:bCs/>
          <w:color w:val="0D0D0D" w:themeColor="text1" w:themeTint="F2"/>
          <w:sz w:val="24"/>
          <w:szCs w:val="24"/>
        </w:rPr>
        <w:lastRenderedPageBreak/>
        <w:t>Figure Legends</w:t>
      </w:r>
    </w:p>
    <w:p w14:paraId="4ED49966" w14:textId="7B2E5891" w:rsidR="00C605B5" w:rsidRPr="00E42DCB" w:rsidRDefault="00C605B5" w:rsidP="00C605B5">
      <w:pPr>
        <w:pStyle w:val="Caption"/>
        <w:spacing w:after="0" w:line="480" w:lineRule="auto"/>
        <w:contextualSpacing/>
        <w:rPr>
          <w:rFonts w:ascii="Times New Roman" w:hAnsi="Times New Roman" w:cs="Times New Roman"/>
          <w:i w:val="0"/>
          <w:iCs w:val="0"/>
          <w:color w:val="0D0D0D" w:themeColor="text1" w:themeTint="F2"/>
          <w:sz w:val="24"/>
          <w:szCs w:val="24"/>
        </w:rPr>
      </w:pPr>
      <w:r w:rsidRPr="00E42DCB">
        <w:rPr>
          <w:rFonts w:ascii="Times New Roman" w:eastAsia="Times New Roman" w:hAnsi="Times New Roman" w:cs="Times New Roman"/>
          <w:b/>
          <w:bCs/>
          <w:i w:val="0"/>
          <w:iCs w:val="0"/>
          <w:color w:val="0D0D0D" w:themeColor="text1" w:themeTint="F2"/>
          <w:sz w:val="24"/>
          <w:szCs w:val="24"/>
        </w:rPr>
        <w:t xml:space="preserve">Fig.1.1. </w:t>
      </w:r>
      <w:r w:rsidRPr="00E42DCB">
        <w:rPr>
          <w:rFonts w:ascii="Times New Roman" w:hAnsi="Times New Roman" w:cs="Times New Roman"/>
          <w:i w:val="0"/>
          <w:iCs w:val="0"/>
          <w:color w:val="0D0D0D" w:themeColor="text1" w:themeTint="F2"/>
          <w:sz w:val="24"/>
          <w:szCs w:val="24"/>
        </w:rPr>
        <w:t>Map of field sites used for this study. Pink circles show a 2</w:t>
      </w:r>
      <w:r w:rsidR="00BB08DB">
        <w:rPr>
          <w:rFonts w:ascii="Times New Roman" w:hAnsi="Times New Roman" w:cs="Times New Roman"/>
          <w:i w:val="0"/>
          <w:iCs w:val="0"/>
          <w:color w:val="0D0D0D" w:themeColor="text1" w:themeTint="F2"/>
          <w:sz w:val="24"/>
          <w:szCs w:val="24"/>
        </w:rPr>
        <w:t xml:space="preserve"> </w:t>
      </w:r>
      <w:r w:rsidRPr="00E42DCB">
        <w:rPr>
          <w:rFonts w:ascii="Times New Roman" w:hAnsi="Times New Roman" w:cs="Times New Roman"/>
          <w:i w:val="0"/>
          <w:iCs w:val="0"/>
          <w:color w:val="0D0D0D" w:themeColor="text1" w:themeTint="F2"/>
          <w:sz w:val="24"/>
          <w:szCs w:val="24"/>
        </w:rPr>
        <w:t>km radius around each site. Canola fields in proximity to sites are defined in yellow. Note the variance in overlap between 2km radius circles and canola fields between sites.</w:t>
      </w:r>
    </w:p>
    <w:p w14:paraId="4D0DCBAD" w14:textId="77777777" w:rsidR="00C605B5" w:rsidRPr="00E42DCB" w:rsidRDefault="00C605B5" w:rsidP="00C605B5">
      <w:pPr>
        <w:spacing w:line="480" w:lineRule="auto"/>
        <w:contextualSpacing/>
        <w:rPr>
          <w:rFonts w:ascii="Times New Roman" w:hAnsi="Times New Roman" w:cs="Times New Roman"/>
          <w:noProof/>
          <w:color w:val="0D0D0D" w:themeColor="text1" w:themeTint="F2"/>
          <w:sz w:val="24"/>
          <w:szCs w:val="24"/>
        </w:rPr>
      </w:pPr>
      <w:r w:rsidRPr="00E42DCB">
        <w:rPr>
          <w:rFonts w:ascii="Times New Roman" w:hAnsi="Times New Roman" w:cs="Times New Roman"/>
          <w:b/>
          <w:bCs/>
          <w:color w:val="0D0D0D" w:themeColor="text1" w:themeTint="F2"/>
          <w:sz w:val="24"/>
          <w:szCs w:val="24"/>
        </w:rPr>
        <w:t>Fig. 1.2.</w:t>
      </w:r>
      <w:r w:rsidRPr="00E42DCB">
        <w:rPr>
          <w:rFonts w:ascii="Times New Roman" w:hAnsi="Times New Roman" w:cs="Times New Roman"/>
          <w:color w:val="0D0D0D" w:themeColor="text1" w:themeTint="F2"/>
          <w:sz w:val="24"/>
          <w:szCs w:val="24"/>
        </w:rPr>
        <w:t xml:space="preserve"> The number of bees overall within the three morphogroups.</w:t>
      </w:r>
      <w:r w:rsidRPr="00E42DCB">
        <w:rPr>
          <w:rFonts w:ascii="Times New Roman" w:hAnsi="Times New Roman" w:cs="Times New Roman"/>
          <w:noProof/>
          <w:color w:val="0D0D0D" w:themeColor="text1" w:themeTint="F2"/>
          <w:sz w:val="24"/>
          <w:szCs w:val="24"/>
        </w:rPr>
        <w:t xml:space="preserve"> Letters represent significant difference between groups determined by Tukey HSD.</w:t>
      </w:r>
    </w:p>
    <w:p w14:paraId="254B7BB9"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commentRangeStart w:id="16"/>
      <w:r w:rsidRPr="00E42DCB">
        <w:rPr>
          <w:rFonts w:ascii="Times New Roman" w:hAnsi="Times New Roman" w:cs="Times New Roman"/>
          <w:b/>
          <w:bCs/>
          <w:color w:val="0D0D0D" w:themeColor="text1" w:themeTint="F2"/>
          <w:sz w:val="24"/>
          <w:szCs w:val="24"/>
        </w:rPr>
        <w:t>Fig. 1.3.</w:t>
      </w:r>
      <w:r w:rsidRPr="00E42DCB">
        <w:rPr>
          <w:rFonts w:ascii="Times New Roman" w:hAnsi="Times New Roman" w:cs="Times New Roman"/>
          <w:color w:val="0D0D0D" w:themeColor="text1" w:themeTint="F2"/>
          <w:sz w:val="24"/>
          <w:szCs w:val="24"/>
        </w:rPr>
        <w:t xml:space="preserve"> Results of the Tukey HSD and one-way ANOVAs comparing plant and bee community values between seasons. Difference in color and letter demonstrate a significant difference between groups given by Tukey HSD tests. P-value of one-way ANOVAs are displayed.</w:t>
      </w:r>
    </w:p>
    <w:p w14:paraId="5BD633CF" w14:textId="52C15FF5"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1.4.</w:t>
      </w:r>
      <w:r w:rsidRPr="00E42DCB">
        <w:rPr>
          <w:rFonts w:ascii="Times New Roman" w:hAnsi="Times New Roman" w:cs="Times New Roman"/>
          <w:color w:val="0D0D0D" w:themeColor="text1" w:themeTint="F2"/>
          <w:sz w:val="24"/>
          <w:szCs w:val="24"/>
        </w:rPr>
        <w:t xml:space="preserve"> Results of Least Square Means and one-way ANOVAs comparing plant and bee community values between sites. Difference in color and letter demonstrate a significant difference between groups given by Least Square Mean tests. P-value of one-way ANOVAs are displayed.</w:t>
      </w:r>
      <w:ins w:id="17" w:author="Liesl Oeller" w:date="2023-08-16T16:20:00Z">
        <w:r w:rsidR="00BB08DB">
          <w:rPr>
            <w:rFonts w:ascii="Times New Roman" w:hAnsi="Times New Roman" w:cs="Times New Roman"/>
            <w:color w:val="0D0D0D" w:themeColor="text1" w:themeTint="F2"/>
            <w:sz w:val="24"/>
            <w:szCs w:val="24"/>
          </w:rPr>
          <w:t xml:space="preserve"> </w:t>
        </w:r>
      </w:ins>
      <w:commentRangeEnd w:id="16"/>
      <w:r w:rsidR="009C583C">
        <w:rPr>
          <w:rStyle w:val="CommentReference"/>
        </w:rPr>
        <w:commentReference w:id="16"/>
      </w:r>
    </w:p>
    <w:p w14:paraId="438E709A"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1.5.</w:t>
      </w:r>
      <w:r w:rsidRPr="00E42DCB">
        <w:rPr>
          <w:rFonts w:ascii="Times New Roman" w:hAnsi="Times New Roman" w:cs="Times New Roman"/>
          <w:color w:val="0D0D0D" w:themeColor="text1" w:themeTint="F2"/>
          <w:sz w:val="24"/>
          <w:szCs w:val="24"/>
        </w:rPr>
        <w:t xml:space="preserve"> Results from Pearson’s correlation analyses of bee and plant diversity and stability metrics. Red boxes around estimate results indicate a significant correlation (P ≤ 0.05). Color indicates correlation estimate value. VA = </w:t>
      </w:r>
      <w:r>
        <w:rPr>
          <w:rFonts w:ascii="Times New Roman" w:hAnsi="Times New Roman" w:cs="Times New Roman"/>
          <w:color w:val="0D0D0D" w:themeColor="text1" w:themeTint="F2"/>
          <w:sz w:val="24"/>
          <w:szCs w:val="24"/>
        </w:rPr>
        <w:t>temporal stability</w:t>
      </w:r>
      <w:r w:rsidRPr="00E42DCB">
        <w:rPr>
          <w:rFonts w:ascii="Times New Roman" w:hAnsi="Times New Roman" w:cs="Times New Roman"/>
          <w:color w:val="0D0D0D" w:themeColor="text1" w:themeTint="F2"/>
          <w:sz w:val="24"/>
          <w:szCs w:val="24"/>
        </w:rPr>
        <w:t>; Diversity = Shannon diversity.</w:t>
      </w:r>
    </w:p>
    <w:p w14:paraId="4A82AD12"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 xml:space="preserve">Fig. 1.6. </w:t>
      </w:r>
      <w:r w:rsidRPr="00E42DCB">
        <w:rPr>
          <w:rFonts w:ascii="Times New Roman" w:hAnsi="Times New Roman" w:cs="Times New Roman"/>
          <w:color w:val="0D0D0D" w:themeColor="text1" w:themeTint="F2"/>
          <w:sz w:val="24"/>
          <w:szCs w:val="24"/>
        </w:rPr>
        <w:t>Simple linear regression results showing that floral abundance significantly increases with distance from canola fields. This is primarily driven by the Plaza site.</w:t>
      </w:r>
    </w:p>
    <w:p w14:paraId="12365F50" w14:textId="4726D3A4"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1.7.</w:t>
      </w:r>
      <w:r w:rsidRPr="00E42DCB">
        <w:rPr>
          <w:rFonts w:ascii="Times New Roman" w:hAnsi="Times New Roman" w:cs="Times New Roman"/>
          <w:color w:val="0D0D0D" w:themeColor="text1" w:themeTint="F2"/>
          <w:sz w:val="24"/>
          <w:szCs w:val="24"/>
        </w:rPr>
        <w:t xml:space="preserve"> Results of simple linear regression results comparing the effects of distance to canola and percentage of canola within a 2</w:t>
      </w:r>
      <w:r w:rsidR="00BB08DB">
        <w:rPr>
          <w:rFonts w:ascii="Times New Roman" w:hAnsi="Times New Roman" w:cs="Times New Roman"/>
          <w:color w:val="0D0D0D" w:themeColor="text1" w:themeTint="F2"/>
          <w:sz w:val="24"/>
          <w:szCs w:val="24"/>
        </w:rPr>
        <w:t xml:space="preserve"> </w:t>
      </w:r>
      <w:r w:rsidRPr="00E42DCB">
        <w:rPr>
          <w:rFonts w:ascii="Times New Roman" w:hAnsi="Times New Roman" w:cs="Times New Roman"/>
          <w:color w:val="0D0D0D" w:themeColor="text1" w:themeTint="F2"/>
          <w:sz w:val="24"/>
          <w:szCs w:val="24"/>
        </w:rPr>
        <w:t xml:space="preserve">km radius on </w:t>
      </w:r>
      <w:r w:rsidR="00BB08DB" w:rsidRPr="008F3CC0">
        <w:rPr>
          <w:rFonts w:ascii="Times New Roman" w:hAnsi="Times New Roman" w:cs="Times New Roman"/>
          <w:color w:val="0D0D0D" w:themeColor="text1" w:themeTint="F2"/>
          <w:sz w:val="24"/>
          <w:szCs w:val="24"/>
        </w:rPr>
        <w:t>bee</w:t>
      </w:r>
      <w:r w:rsidR="00BB08DB">
        <w:rPr>
          <w:rFonts w:ascii="Times New Roman" w:hAnsi="Times New Roman" w:cs="Times New Roman"/>
          <w:color w:val="0D0D0D" w:themeColor="text1" w:themeTint="F2"/>
          <w:sz w:val="24"/>
          <w:szCs w:val="24"/>
        </w:rPr>
        <w:t xml:space="preserve"> temporal stability (TS)</w:t>
      </w:r>
      <w:r w:rsidR="00BB08DB" w:rsidRPr="008F3CC0">
        <w:rPr>
          <w:rFonts w:ascii="Times New Roman" w:hAnsi="Times New Roman" w:cs="Times New Roman"/>
          <w:color w:val="0D0D0D" w:themeColor="text1" w:themeTint="F2"/>
          <w:sz w:val="24"/>
          <w:szCs w:val="24"/>
        </w:rPr>
        <w:t xml:space="preserve"> and</w:t>
      </w:r>
      <w:r w:rsidR="00BB08DB">
        <w:rPr>
          <w:rFonts w:ascii="Times New Roman" w:hAnsi="Times New Roman" w:cs="Times New Roman"/>
          <w:color w:val="0D0D0D" w:themeColor="text1" w:themeTint="F2"/>
          <w:sz w:val="24"/>
          <w:szCs w:val="24"/>
        </w:rPr>
        <w:t xml:space="preserve"> percentage dissimilarity index (</w:t>
      </w:r>
      <w:r w:rsidR="00BB08DB" w:rsidRPr="008F3CC0">
        <w:rPr>
          <w:rFonts w:ascii="Times New Roman" w:hAnsi="Times New Roman" w:cs="Times New Roman"/>
          <w:color w:val="0D0D0D" w:themeColor="text1" w:themeTint="F2"/>
          <w:sz w:val="24"/>
          <w:szCs w:val="24"/>
        </w:rPr>
        <w:t>PDI</w:t>
      </w:r>
      <w:r w:rsidR="00BB08DB">
        <w:rPr>
          <w:rFonts w:ascii="Times New Roman" w:hAnsi="Times New Roman" w:cs="Times New Roman"/>
          <w:color w:val="0D0D0D" w:themeColor="text1" w:themeTint="F2"/>
          <w:sz w:val="24"/>
          <w:szCs w:val="24"/>
        </w:rPr>
        <w:t>).</w:t>
      </w:r>
      <w:r w:rsidRPr="00E42DCB">
        <w:rPr>
          <w:rFonts w:ascii="Times New Roman" w:hAnsi="Times New Roman" w:cs="Times New Roman"/>
          <w:color w:val="0D0D0D" w:themeColor="text1" w:themeTint="F2"/>
          <w:sz w:val="24"/>
          <w:szCs w:val="24"/>
        </w:rPr>
        <w:t>.</w:t>
      </w:r>
    </w:p>
    <w:p w14:paraId="4AF33663"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1.8.</w:t>
      </w:r>
      <w:r w:rsidRPr="00E42DCB">
        <w:rPr>
          <w:rFonts w:ascii="Times New Roman" w:hAnsi="Times New Roman" w:cs="Times New Roman"/>
          <w:color w:val="0D0D0D" w:themeColor="text1" w:themeTint="F2"/>
          <w:sz w:val="24"/>
          <w:szCs w:val="24"/>
        </w:rPr>
        <w:t xml:space="preserve"> Composition of bee morphogroups by site.</w:t>
      </w:r>
    </w:p>
    <w:p w14:paraId="6F7A41E3"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1.9.</w:t>
      </w:r>
      <w:r w:rsidRPr="00E42DCB">
        <w:rPr>
          <w:rFonts w:ascii="Times New Roman" w:hAnsi="Times New Roman" w:cs="Times New Roman"/>
          <w:color w:val="0D0D0D" w:themeColor="text1" w:themeTint="F2"/>
          <w:sz w:val="24"/>
          <w:szCs w:val="24"/>
        </w:rPr>
        <w:t xml:space="preserve"> Composition of bee morphogroups by season.</w:t>
      </w:r>
    </w:p>
    <w:p w14:paraId="403E9E12"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lastRenderedPageBreak/>
        <w:t>Fig. 1.S1.</w:t>
      </w:r>
      <w:r w:rsidRPr="00E42DCB">
        <w:rPr>
          <w:rFonts w:ascii="Times New Roman" w:hAnsi="Times New Roman" w:cs="Times New Roman"/>
          <w:color w:val="0D0D0D" w:themeColor="text1" w:themeTint="F2"/>
          <w:sz w:val="24"/>
          <w:szCs w:val="24"/>
        </w:rPr>
        <w:t xml:space="preserve"> Bee Genera Composition at site Asotin.</w:t>
      </w:r>
    </w:p>
    <w:p w14:paraId="3D42F513"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1.S2.</w:t>
      </w:r>
      <w:r w:rsidRPr="00E42DCB">
        <w:rPr>
          <w:rFonts w:ascii="Times New Roman" w:hAnsi="Times New Roman" w:cs="Times New Roman"/>
          <w:color w:val="0D0D0D" w:themeColor="text1" w:themeTint="F2"/>
          <w:sz w:val="24"/>
          <w:szCs w:val="24"/>
        </w:rPr>
        <w:t xml:space="preserve"> Bee Genera Composition at site Chipman1.</w:t>
      </w:r>
    </w:p>
    <w:p w14:paraId="4CC0C041"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1.S3.</w:t>
      </w:r>
      <w:r w:rsidRPr="00E42DCB">
        <w:rPr>
          <w:rFonts w:ascii="Times New Roman" w:hAnsi="Times New Roman" w:cs="Times New Roman"/>
          <w:color w:val="0D0D0D" w:themeColor="text1" w:themeTint="F2"/>
          <w:sz w:val="24"/>
          <w:szCs w:val="24"/>
        </w:rPr>
        <w:t xml:space="preserve"> Bee Genera Composition at site Chipman2.</w:t>
      </w:r>
    </w:p>
    <w:p w14:paraId="199C5C1A"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1.S4.</w:t>
      </w:r>
      <w:r w:rsidRPr="00E42DCB">
        <w:rPr>
          <w:rFonts w:ascii="Times New Roman" w:hAnsi="Times New Roman" w:cs="Times New Roman"/>
          <w:color w:val="0D0D0D" w:themeColor="text1" w:themeTint="F2"/>
          <w:sz w:val="24"/>
          <w:szCs w:val="24"/>
        </w:rPr>
        <w:t xml:space="preserve"> Bee Genera Composition at site Clark1.</w:t>
      </w:r>
    </w:p>
    <w:p w14:paraId="1E8606CC"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1.S5.</w:t>
      </w:r>
      <w:r w:rsidRPr="00E42DCB">
        <w:rPr>
          <w:rFonts w:ascii="Times New Roman" w:hAnsi="Times New Roman" w:cs="Times New Roman"/>
          <w:color w:val="0D0D0D" w:themeColor="text1" w:themeTint="F2"/>
          <w:sz w:val="24"/>
          <w:szCs w:val="24"/>
        </w:rPr>
        <w:t xml:space="preserve"> Bee Genera Composition at site Clark2.</w:t>
      </w:r>
    </w:p>
    <w:p w14:paraId="16BF802D"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1.S6.</w:t>
      </w:r>
      <w:r w:rsidRPr="00E42DCB">
        <w:rPr>
          <w:rFonts w:ascii="Times New Roman" w:hAnsi="Times New Roman" w:cs="Times New Roman"/>
          <w:color w:val="0D0D0D" w:themeColor="text1" w:themeTint="F2"/>
          <w:sz w:val="24"/>
          <w:szCs w:val="24"/>
        </w:rPr>
        <w:t xml:space="preserve"> Bee Genera Composition at site Spangle.</w:t>
      </w:r>
    </w:p>
    <w:p w14:paraId="4BA4FD70"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1.S7.</w:t>
      </w:r>
      <w:r w:rsidRPr="00E42DCB">
        <w:rPr>
          <w:rFonts w:ascii="Times New Roman" w:hAnsi="Times New Roman" w:cs="Times New Roman"/>
          <w:color w:val="0D0D0D" w:themeColor="text1" w:themeTint="F2"/>
          <w:sz w:val="24"/>
          <w:szCs w:val="24"/>
        </w:rPr>
        <w:t xml:space="preserve"> Bee Genera Composition at site Plaza.</w:t>
      </w:r>
    </w:p>
    <w:p w14:paraId="139B8948"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1.S8.</w:t>
      </w:r>
      <w:r w:rsidRPr="00E42DCB">
        <w:rPr>
          <w:rFonts w:ascii="Times New Roman" w:hAnsi="Times New Roman" w:cs="Times New Roman"/>
          <w:color w:val="0D0D0D" w:themeColor="text1" w:themeTint="F2"/>
          <w:sz w:val="24"/>
          <w:szCs w:val="24"/>
        </w:rPr>
        <w:t xml:space="preserve"> Bee Genera Composition at site Hutchins.</w:t>
      </w:r>
    </w:p>
    <w:p w14:paraId="50EE4F98"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1.S9.</w:t>
      </w:r>
      <w:r w:rsidRPr="00E42DCB">
        <w:rPr>
          <w:rFonts w:ascii="Times New Roman" w:hAnsi="Times New Roman" w:cs="Times New Roman"/>
          <w:color w:val="0D0D0D" w:themeColor="text1" w:themeTint="F2"/>
          <w:sz w:val="24"/>
          <w:szCs w:val="24"/>
        </w:rPr>
        <w:t xml:space="preserve"> Bee Genera Composition at site Smoot.</w:t>
      </w:r>
    </w:p>
    <w:p w14:paraId="61705C26"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hAnsi="Times New Roman" w:cs="Times New Roman"/>
          <w:b/>
          <w:bCs/>
          <w:color w:val="0D0D0D" w:themeColor="text1" w:themeTint="F2"/>
          <w:sz w:val="24"/>
          <w:szCs w:val="24"/>
        </w:rPr>
        <w:t>Fig. 1.S10.</w:t>
      </w:r>
      <w:r w:rsidRPr="00E42DCB">
        <w:rPr>
          <w:rFonts w:ascii="Times New Roman" w:hAnsi="Times New Roman" w:cs="Times New Roman"/>
          <w:color w:val="0D0D0D" w:themeColor="text1" w:themeTint="F2"/>
          <w:sz w:val="24"/>
          <w:szCs w:val="24"/>
        </w:rPr>
        <w:t xml:space="preserve"> Bee Genera Composition at site Kamiak.</w:t>
      </w:r>
    </w:p>
    <w:p w14:paraId="2E8C0728"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p>
    <w:p w14:paraId="4CFB4BD8" w14:textId="77777777" w:rsidR="00C605B5" w:rsidRPr="00E42DCB" w:rsidRDefault="00C605B5" w:rsidP="00C605B5">
      <w:pPr>
        <w:spacing w:line="480" w:lineRule="auto"/>
        <w:rPr>
          <w:rFonts w:ascii="Times New Roman" w:eastAsia="Times New Roman" w:hAnsi="Times New Roman" w:cs="Times New Roman"/>
          <w:b/>
          <w:bCs/>
          <w:color w:val="0D0D0D" w:themeColor="text1" w:themeTint="F2"/>
          <w:sz w:val="24"/>
          <w:szCs w:val="24"/>
        </w:rPr>
      </w:pPr>
      <w:r w:rsidRPr="00E42DCB">
        <w:rPr>
          <w:rFonts w:ascii="Times New Roman" w:eastAsia="Times New Roman" w:hAnsi="Times New Roman" w:cs="Times New Roman"/>
          <w:b/>
          <w:bCs/>
          <w:color w:val="0D0D0D" w:themeColor="text1" w:themeTint="F2"/>
          <w:sz w:val="24"/>
          <w:szCs w:val="24"/>
        </w:rPr>
        <w:br w:type="page"/>
      </w:r>
    </w:p>
    <w:p w14:paraId="20378870" w14:textId="77777777" w:rsidR="00C605B5" w:rsidRPr="00E42DCB" w:rsidRDefault="00C605B5" w:rsidP="00C605B5">
      <w:pPr>
        <w:spacing w:after="0" w:line="48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b/>
          <w:bCs/>
          <w:color w:val="0D0D0D" w:themeColor="text1" w:themeTint="F2"/>
          <w:sz w:val="24"/>
          <w:szCs w:val="24"/>
        </w:rPr>
        <w:lastRenderedPageBreak/>
        <w:t xml:space="preserve">   </w:t>
      </w:r>
      <w:r w:rsidRPr="00E42DCB">
        <w:rPr>
          <w:rFonts w:ascii="Times New Roman" w:eastAsia="Times New Roman" w:hAnsi="Times New Roman" w:cs="Times New Roman"/>
          <w:b/>
          <w:bCs/>
          <w:color w:val="0D0D0D" w:themeColor="text1" w:themeTint="F2"/>
          <w:sz w:val="24"/>
          <w:szCs w:val="24"/>
        </w:rPr>
        <w:t>Fig.1.1.</w:t>
      </w:r>
      <w:r w:rsidRPr="00E42DCB">
        <w:rPr>
          <w:rFonts w:ascii="Times New Roman" w:hAnsi="Times New Roman" w:cs="Times New Roman"/>
          <w:color w:val="0D0D0D" w:themeColor="text1" w:themeTint="F2"/>
          <w:sz w:val="24"/>
          <w:szCs w:val="24"/>
        </w:rPr>
        <w:t xml:space="preserve"> Field site map.</w:t>
      </w:r>
    </w:p>
    <w:p w14:paraId="0D79F2DA" w14:textId="77777777" w:rsidR="00C605B5" w:rsidRPr="00E42DCB" w:rsidRDefault="00C605B5" w:rsidP="00C605B5">
      <w:pPr>
        <w:pStyle w:val="Caption"/>
        <w:rPr>
          <w:rFonts w:ascii="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drawing>
          <wp:inline distT="0" distB="0" distL="0" distR="0" wp14:anchorId="7DEF5877" wp14:editId="6221D3F3">
            <wp:extent cx="4965700" cy="6729727"/>
            <wp:effectExtent l="0" t="0" r="6350" b="0"/>
            <wp:docPr id="1038150986" name="Picture 1038150986" descr="A picture containing text, screenshot, map&#10;&#10;Description automatically generated">
              <a:extLst xmlns:a="http://schemas.openxmlformats.org/drawingml/2006/main">
                <a:ext uri="{FF2B5EF4-FFF2-40B4-BE49-F238E27FC236}">
                  <a16:creationId xmlns:a16="http://schemas.microsoft.com/office/drawing/2014/main" id="{6D47EC52-0B25-EC99-C933-9D716B40B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0986" name="Picture 1038150986" descr="A picture containing text, screenshot, map&#10;&#10;Description automatically generated">
                      <a:extLst>
                        <a:ext uri="{FF2B5EF4-FFF2-40B4-BE49-F238E27FC236}">
                          <a16:creationId xmlns:a16="http://schemas.microsoft.com/office/drawing/2014/main" id="{6D47EC52-0B25-EC99-C933-9D716B40BBFE}"/>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265" r="25655"/>
                    <a:stretch/>
                  </pic:blipFill>
                  <pic:spPr bwMode="auto">
                    <a:xfrm>
                      <a:off x="0" y="0"/>
                      <a:ext cx="4968383" cy="6733363"/>
                    </a:xfrm>
                    <a:prstGeom prst="rect">
                      <a:avLst/>
                    </a:prstGeom>
                    <a:ln>
                      <a:noFill/>
                    </a:ln>
                    <a:extLst>
                      <a:ext uri="{53640926-AAD7-44D8-BBD7-CCE9431645EC}">
                        <a14:shadowObscured xmlns:a14="http://schemas.microsoft.com/office/drawing/2010/main"/>
                      </a:ext>
                    </a:extLst>
                  </pic:spPr>
                </pic:pic>
              </a:graphicData>
            </a:graphic>
          </wp:inline>
        </w:drawing>
      </w:r>
    </w:p>
    <w:p w14:paraId="1A66579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33AC66B"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0DAE829"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49095F4F" w14:textId="77777777" w:rsidR="00C605B5" w:rsidRPr="00E42DCB" w:rsidRDefault="00C605B5" w:rsidP="00C605B5">
      <w:pPr>
        <w:pStyle w:val="Caption"/>
        <w:rPr>
          <w:rFonts w:ascii="Times New Roman" w:hAnsi="Times New Roman" w:cs="Times New Roman"/>
          <w:i w:val="0"/>
          <w:iCs w:val="0"/>
          <w:color w:val="0D0D0D" w:themeColor="text1" w:themeTint="F2"/>
          <w:sz w:val="24"/>
          <w:szCs w:val="24"/>
        </w:rPr>
      </w:pPr>
      <w:r w:rsidRPr="00E42DCB">
        <w:rPr>
          <w:rFonts w:ascii="Times New Roman" w:hAnsi="Times New Roman" w:cs="Times New Roman"/>
          <w:b/>
          <w:bCs/>
          <w:i w:val="0"/>
          <w:iCs w:val="0"/>
          <w:color w:val="0D0D0D" w:themeColor="text1" w:themeTint="F2"/>
          <w:sz w:val="24"/>
          <w:szCs w:val="24"/>
        </w:rPr>
        <w:lastRenderedPageBreak/>
        <w:t>Fig. 1.</w:t>
      </w:r>
      <w:r>
        <w:rPr>
          <w:rFonts w:ascii="Times New Roman" w:hAnsi="Times New Roman" w:cs="Times New Roman"/>
          <w:b/>
          <w:bCs/>
          <w:i w:val="0"/>
          <w:iCs w:val="0"/>
          <w:color w:val="0D0D0D" w:themeColor="text1" w:themeTint="F2"/>
          <w:sz w:val="24"/>
          <w:szCs w:val="24"/>
        </w:rPr>
        <w:t>2</w:t>
      </w:r>
      <w:r w:rsidRPr="00E42DCB">
        <w:rPr>
          <w:rFonts w:ascii="Times New Roman" w:hAnsi="Times New Roman" w:cs="Times New Roman"/>
          <w:b/>
          <w:bCs/>
          <w:i w:val="0"/>
          <w:iCs w:val="0"/>
          <w:color w:val="0D0D0D" w:themeColor="text1" w:themeTint="F2"/>
          <w:sz w:val="24"/>
          <w:szCs w:val="24"/>
        </w:rPr>
        <w:t>.</w:t>
      </w:r>
      <w:r w:rsidRPr="00E42DCB">
        <w:rPr>
          <w:rFonts w:ascii="Times New Roman" w:hAnsi="Times New Roman" w:cs="Times New Roman"/>
          <w:i w:val="0"/>
          <w:iCs w:val="0"/>
          <w:color w:val="0D0D0D" w:themeColor="text1" w:themeTint="F2"/>
          <w:sz w:val="24"/>
          <w:szCs w:val="24"/>
        </w:rPr>
        <w:t xml:space="preserve"> Bee samples by </w:t>
      </w:r>
      <w:proofErr w:type="spellStart"/>
      <w:r w:rsidRPr="00E42DCB">
        <w:rPr>
          <w:rFonts w:ascii="Times New Roman" w:hAnsi="Times New Roman" w:cs="Times New Roman"/>
          <w:i w:val="0"/>
          <w:iCs w:val="0"/>
          <w:color w:val="0D0D0D" w:themeColor="text1" w:themeTint="F2"/>
          <w:sz w:val="24"/>
          <w:szCs w:val="24"/>
        </w:rPr>
        <w:t>morphogroup</w:t>
      </w:r>
      <w:proofErr w:type="spellEnd"/>
      <w:r w:rsidRPr="00E42DCB">
        <w:rPr>
          <w:rFonts w:ascii="Times New Roman" w:hAnsi="Times New Roman" w:cs="Times New Roman"/>
          <w:i w:val="0"/>
          <w:iCs w:val="0"/>
          <w:color w:val="0D0D0D" w:themeColor="text1" w:themeTint="F2"/>
          <w:sz w:val="24"/>
          <w:szCs w:val="24"/>
        </w:rPr>
        <w:t>.</w:t>
      </w:r>
    </w:p>
    <w:p w14:paraId="079A418E"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drawing>
          <wp:inline distT="0" distB="0" distL="0" distR="0" wp14:anchorId="46CD01E5" wp14:editId="41CE8841">
            <wp:extent cx="5943600" cy="4114800"/>
            <wp:effectExtent l="0" t="0" r="0" b="0"/>
            <wp:docPr id="1703173416" name="Graphic 170317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395" name="Graphic 1"/>
                    <pic:cNvPicPr/>
                  </pic:nvPicPr>
                  <pic:blipFill rotWithShape="1">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rcRect l="-452" t="1678" r="452" b="562"/>
                    <a:stretch/>
                  </pic:blipFill>
                  <pic:spPr bwMode="auto">
                    <a:xfrm>
                      <a:off x="0" y="0"/>
                      <a:ext cx="5943600" cy="4114800"/>
                    </a:xfrm>
                    <a:prstGeom prst="rect">
                      <a:avLst/>
                    </a:prstGeom>
                    <a:ln>
                      <a:noFill/>
                    </a:ln>
                    <a:extLst>
                      <a:ext uri="{53640926-AAD7-44D8-BBD7-CCE9431645EC}">
                        <a14:shadowObscured xmlns:a14="http://schemas.microsoft.com/office/drawing/2010/main"/>
                      </a:ext>
                    </a:extLst>
                  </pic:spPr>
                </pic:pic>
              </a:graphicData>
            </a:graphic>
          </wp:inline>
        </w:drawing>
      </w:r>
      <w:r w:rsidRPr="00E42DCB">
        <w:rPr>
          <w:rFonts w:ascii="Times New Roman" w:eastAsia="Times New Roman" w:hAnsi="Times New Roman" w:cs="Times New Roman"/>
          <w:color w:val="0D0D0D" w:themeColor="text1" w:themeTint="F2"/>
          <w:sz w:val="24"/>
          <w:szCs w:val="24"/>
        </w:rPr>
        <w:br w:type="page"/>
      </w:r>
    </w:p>
    <w:p w14:paraId="43D18E9F" w14:textId="77777777" w:rsidR="00C605B5" w:rsidRPr="00E42DCB" w:rsidRDefault="00C605B5" w:rsidP="00C605B5">
      <w:pPr>
        <w:rPr>
          <w:rFonts w:ascii="Times New Roman" w:eastAsia="Times New Roman" w:hAnsi="Times New Roman" w:cs="Times New Roman"/>
          <w:color w:val="0D0D0D" w:themeColor="text1" w:themeTint="F2"/>
          <w:sz w:val="24"/>
          <w:szCs w:val="24"/>
        </w:rPr>
        <w:sectPr w:rsidR="00C605B5" w:rsidRPr="00E42DCB" w:rsidSect="00C605B5">
          <w:headerReference w:type="default" r:id="rId32"/>
          <w:footerReference w:type="default" r:id="rId33"/>
          <w:type w:val="continuous"/>
          <w:pgSz w:w="12240" w:h="15840"/>
          <w:pgMar w:top="1440" w:right="1440" w:bottom="1440" w:left="1440" w:header="720" w:footer="720" w:gutter="0"/>
          <w:lnNumType w:countBy="1" w:restart="continuous"/>
          <w:cols w:space="720"/>
          <w:docGrid w:linePitch="360"/>
        </w:sectPr>
      </w:pPr>
    </w:p>
    <w:p w14:paraId="59593FC7" w14:textId="77777777" w:rsidR="00C605B5" w:rsidRPr="00E42DCB" w:rsidRDefault="00C605B5" w:rsidP="00C605B5">
      <w:pPr>
        <w:pStyle w:val="Caption"/>
        <w:rPr>
          <w:rFonts w:ascii="Times New Roman" w:hAnsi="Times New Roman" w:cs="Times New Roman"/>
          <w:i w:val="0"/>
          <w:iCs w:val="0"/>
          <w:noProof/>
          <w:color w:val="0D0D0D" w:themeColor="text1" w:themeTint="F2"/>
          <w:sz w:val="24"/>
          <w:szCs w:val="24"/>
        </w:rPr>
      </w:pPr>
      <w:r w:rsidRPr="00E42DCB">
        <w:rPr>
          <w:rFonts w:ascii="Times New Roman" w:hAnsi="Times New Roman" w:cs="Times New Roman"/>
          <w:b/>
          <w:bCs/>
          <w:i w:val="0"/>
          <w:iCs w:val="0"/>
          <w:noProof/>
          <w:color w:val="0D0D0D" w:themeColor="text1" w:themeTint="F2"/>
          <w:sz w:val="24"/>
          <w:szCs w:val="24"/>
        </w:rPr>
        <w:lastRenderedPageBreak/>
        <w:drawing>
          <wp:anchor distT="0" distB="0" distL="114300" distR="114300" simplePos="0" relativeHeight="251688960" behindDoc="0" locked="0" layoutInCell="1" allowOverlap="1" wp14:anchorId="2B4E0C31" wp14:editId="12EC6144">
            <wp:simplePos x="0" y="0"/>
            <wp:positionH relativeFrom="margin">
              <wp:posOffset>113030</wp:posOffset>
            </wp:positionH>
            <wp:positionV relativeFrom="paragraph">
              <wp:posOffset>327025</wp:posOffset>
            </wp:positionV>
            <wp:extent cx="8034020" cy="3558540"/>
            <wp:effectExtent l="0" t="0" r="5080" b="3810"/>
            <wp:wrapSquare wrapText="bothSides"/>
            <wp:docPr id="324066151" name="Graphic 32406615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66151" name="Graphic 324066151" descr="A picture containing text, screenshot, diagram, plan&#10;&#10;Description automatically generated"/>
                    <pic:cNvPicPr/>
                  </pic:nvPicPr>
                  <pic:blipFill rotWithShape="1">
                    <a:blip r:embed="rId34" cstate="print">
                      <a:extLst>
                        <a:ext uri="{28A0092B-C50C-407E-A947-70E740481C1C}">
                          <a14:useLocalDpi xmlns:a14="http://schemas.microsoft.com/office/drawing/2010/main" val="0"/>
                        </a:ext>
                      </a:extLst>
                    </a:blip>
                    <a:srcRect l="2809" t="145" r="451" b="-145"/>
                    <a:stretch/>
                  </pic:blipFill>
                  <pic:spPr bwMode="auto">
                    <a:xfrm>
                      <a:off x="0" y="0"/>
                      <a:ext cx="8034020"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CB">
        <w:rPr>
          <w:rFonts w:ascii="Times New Roman" w:hAnsi="Times New Roman" w:cs="Times New Roman"/>
          <w:b/>
          <w:bCs/>
          <w:i w:val="0"/>
          <w:iCs w:val="0"/>
          <w:noProof/>
          <w:color w:val="0D0D0D" w:themeColor="text1" w:themeTint="F2"/>
          <w:sz w:val="24"/>
          <w:szCs w:val="24"/>
        </w:rPr>
        <w:t xml:space="preserve">Fig. 1.3. </w:t>
      </w:r>
      <w:r w:rsidRPr="00E42DCB">
        <w:rPr>
          <w:rFonts w:ascii="Times New Roman" w:hAnsi="Times New Roman" w:cs="Times New Roman"/>
          <w:i w:val="0"/>
          <w:iCs w:val="0"/>
          <w:noProof/>
          <w:color w:val="0D0D0D" w:themeColor="text1" w:themeTint="F2"/>
          <w:sz w:val="24"/>
          <w:szCs w:val="24"/>
        </w:rPr>
        <w:t xml:space="preserve">Average community metrics by season. </w:t>
      </w:r>
    </w:p>
    <w:p w14:paraId="4FF0A336" w14:textId="77777777" w:rsidR="00C605B5" w:rsidRPr="005D67A9" w:rsidRDefault="00C605B5" w:rsidP="00C605B5">
      <w:pPr>
        <w:pStyle w:val="Footer"/>
        <w:jc w:val="center"/>
      </w:pPr>
    </w:p>
    <w:p w14:paraId="5DB23A5D" w14:textId="77777777" w:rsidR="00C605B5" w:rsidRPr="00E42DCB" w:rsidRDefault="00C605B5" w:rsidP="00C605B5">
      <w:pPr>
        <w:pStyle w:val="Caption"/>
        <w:rPr>
          <w:rFonts w:ascii="Times New Roman" w:hAnsi="Times New Roman" w:cs="Times New Roman"/>
          <w:color w:val="0D0D0D" w:themeColor="text1" w:themeTint="F2"/>
          <w:sz w:val="24"/>
          <w:szCs w:val="24"/>
        </w:rPr>
      </w:pPr>
      <w:r w:rsidRPr="00E42DCB">
        <w:rPr>
          <w:rFonts w:ascii="Times New Roman" w:hAnsi="Times New Roman" w:cs="Times New Roman"/>
          <w:color w:val="0D0D0D" w:themeColor="text1" w:themeTint="F2"/>
          <w:sz w:val="24"/>
          <w:szCs w:val="24"/>
        </w:rPr>
        <w:t xml:space="preserve">  </w:t>
      </w:r>
    </w:p>
    <w:p w14:paraId="1975E345" w14:textId="77777777" w:rsidR="00C605B5" w:rsidRPr="00E42DCB" w:rsidRDefault="00C605B5" w:rsidP="00C605B5">
      <w:pPr>
        <w:rPr>
          <w:rFonts w:ascii="Times New Roman" w:hAnsi="Times New Roman" w:cs="Times New Roman"/>
          <w:i/>
          <w:iCs/>
          <w:color w:val="0D0D0D" w:themeColor="text1" w:themeTint="F2"/>
          <w:sz w:val="24"/>
          <w:szCs w:val="24"/>
        </w:rPr>
      </w:pPr>
      <w:r w:rsidRPr="00E42DCB">
        <w:rPr>
          <w:rFonts w:ascii="Times New Roman" w:hAnsi="Times New Roman" w:cs="Times New Roman"/>
          <w:color w:val="0D0D0D" w:themeColor="text1" w:themeTint="F2"/>
          <w:sz w:val="24"/>
          <w:szCs w:val="24"/>
        </w:rPr>
        <w:br w:type="page"/>
      </w:r>
    </w:p>
    <w:p w14:paraId="5A9C8D9B" w14:textId="77777777" w:rsidR="00C605B5" w:rsidRPr="00E42DCB" w:rsidRDefault="00C605B5" w:rsidP="00C605B5">
      <w:pPr>
        <w:pStyle w:val="Caption"/>
        <w:rPr>
          <w:rFonts w:ascii="Times New Roman" w:hAnsi="Times New Roman" w:cs="Times New Roman"/>
          <w:i w:val="0"/>
          <w:iCs w:val="0"/>
          <w:noProof/>
          <w:color w:val="0D0D0D" w:themeColor="text1" w:themeTint="F2"/>
          <w:sz w:val="24"/>
          <w:szCs w:val="24"/>
        </w:rPr>
        <w:sectPr w:rsidR="00C605B5" w:rsidRPr="00E42DCB" w:rsidSect="00C605B5">
          <w:headerReference w:type="default" r:id="rId35"/>
          <w:footerReference w:type="default" r:id="rId36"/>
          <w:type w:val="continuous"/>
          <w:pgSz w:w="15840" w:h="12240" w:orient="landscape"/>
          <w:pgMar w:top="1440" w:right="1440" w:bottom="1440" w:left="1440" w:header="720" w:footer="720" w:gutter="0"/>
          <w:lnNumType w:countBy="1" w:restart="continuous"/>
          <w:cols w:space="720"/>
          <w:docGrid w:linePitch="360"/>
        </w:sectPr>
      </w:pPr>
      <w:r w:rsidRPr="00E42DCB">
        <w:rPr>
          <w:rFonts w:ascii="Times New Roman" w:hAnsi="Times New Roman" w:cs="Times New Roman"/>
          <w:noProof/>
          <w:color w:val="0D0D0D" w:themeColor="text1" w:themeTint="F2"/>
          <w:sz w:val="24"/>
          <w:szCs w:val="24"/>
        </w:rPr>
        <w:lastRenderedPageBreak/>
        <w:drawing>
          <wp:anchor distT="0" distB="0" distL="114300" distR="114300" simplePos="0" relativeHeight="251689984" behindDoc="0" locked="0" layoutInCell="1" allowOverlap="1" wp14:anchorId="01F9145E" wp14:editId="63280FA0">
            <wp:simplePos x="0" y="0"/>
            <wp:positionH relativeFrom="page">
              <wp:posOffset>914400</wp:posOffset>
            </wp:positionH>
            <wp:positionV relativeFrom="paragraph">
              <wp:posOffset>440055</wp:posOffset>
            </wp:positionV>
            <wp:extent cx="8229600" cy="3529330"/>
            <wp:effectExtent l="0" t="0" r="0" b="0"/>
            <wp:wrapTopAndBottom/>
            <wp:docPr id="490341281" name="Graphic 49034128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41281" name="Graphic 490341281" descr="A picture containing text, diagram, screenshot, font&#10;&#10;Description automatically generated"/>
                    <pic:cNvPicPr/>
                  </pic:nvPicPr>
                  <pic:blipFill rotWithShape="1">
                    <a:blip r:embed="rId37" cstate="print">
                      <a:extLst>
                        <a:ext uri="{28A0092B-C50C-407E-A947-70E740481C1C}">
                          <a14:useLocalDpi xmlns:a14="http://schemas.microsoft.com/office/drawing/2010/main" val="0"/>
                        </a:ext>
                      </a:extLst>
                    </a:blip>
                    <a:srcRect l="264" r="-179"/>
                    <a:stretch/>
                  </pic:blipFill>
                  <pic:spPr bwMode="auto">
                    <a:xfrm>
                      <a:off x="0" y="0"/>
                      <a:ext cx="8229600" cy="352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CB">
        <w:rPr>
          <w:rFonts w:ascii="Times New Roman" w:hAnsi="Times New Roman" w:cs="Times New Roman"/>
          <w:b/>
          <w:bCs/>
          <w:i w:val="0"/>
          <w:iCs w:val="0"/>
          <w:noProof/>
          <w:color w:val="0D0D0D" w:themeColor="text1" w:themeTint="F2"/>
          <w:sz w:val="24"/>
          <w:szCs w:val="24"/>
        </w:rPr>
        <w:t xml:space="preserve">Fig. 1.4. </w:t>
      </w:r>
      <w:r w:rsidRPr="00E42DCB">
        <w:rPr>
          <w:rFonts w:ascii="Times New Roman" w:hAnsi="Times New Roman" w:cs="Times New Roman"/>
          <w:i w:val="0"/>
          <w:iCs w:val="0"/>
          <w:noProof/>
          <w:color w:val="0D0D0D" w:themeColor="text1" w:themeTint="F2"/>
          <w:sz w:val="24"/>
          <w:szCs w:val="24"/>
        </w:rPr>
        <w:t xml:space="preserve">Average community metrics by site. </w:t>
      </w:r>
    </w:p>
    <w:p w14:paraId="42F14E59"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b/>
          <w:bCs/>
          <w:noProof/>
          <w:color w:val="0D0D0D" w:themeColor="text1" w:themeTint="F2"/>
          <w:sz w:val="24"/>
          <w:szCs w:val="24"/>
        </w:rPr>
        <w:lastRenderedPageBreak/>
        <w:drawing>
          <wp:anchor distT="0" distB="0" distL="114300" distR="114300" simplePos="0" relativeHeight="251691008" behindDoc="0" locked="0" layoutInCell="1" allowOverlap="1" wp14:anchorId="4C1B6D01" wp14:editId="53319262">
            <wp:simplePos x="0" y="0"/>
            <wp:positionH relativeFrom="margin">
              <wp:posOffset>33655</wp:posOffset>
            </wp:positionH>
            <wp:positionV relativeFrom="paragraph">
              <wp:posOffset>338455</wp:posOffset>
            </wp:positionV>
            <wp:extent cx="5879465" cy="4688205"/>
            <wp:effectExtent l="0" t="0" r="6985" b="0"/>
            <wp:wrapSquare wrapText="bothSides"/>
            <wp:docPr id="1240032979" name="Graphic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2979" name="Graphic 1" descr="A picture containing text, screenshot, diagram, font&#10;&#10;Description automatically generated"/>
                    <pic:cNvPicPr/>
                  </pic:nvPicPr>
                  <pic:blipFill rotWithShape="1">
                    <a:blip r:embed="rId38">
                      <a:extLst>
                        <a:ext uri="{28A0092B-C50C-407E-A947-70E740481C1C}">
                          <a14:useLocalDpi xmlns:a14="http://schemas.microsoft.com/office/drawing/2010/main" val="0"/>
                        </a:ext>
                      </a:extLst>
                    </a:blip>
                    <a:srcRect l="27460" t="271" r="18792" b="-271"/>
                    <a:stretch/>
                  </pic:blipFill>
                  <pic:spPr bwMode="auto">
                    <a:xfrm>
                      <a:off x="0" y="0"/>
                      <a:ext cx="5879465" cy="468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b/>
          <w:bCs/>
          <w:color w:val="0D0D0D" w:themeColor="text1" w:themeTint="F2"/>
          <w:sz w:val="24"/>
          <w:szCs w:val="24"/>
        </w:rPr>
        <w:t>Fig. 1.5.</w:t>
      </w:r>
      <w:r w:rsidRPr="00E42DCB">
        <w:rPr>
          <w:rFonts w:ascii="Times New Roman" w:eastAsia="Times New Roman" w:hAnsi="Times New Roman" w:cs="Times New Roman"/>
          <w:color w:val="0D0D0D" w:themeColor="text1" w:themeTint="F2"/>
          <w:sz w:val="24"/>
          <w:szCs w:val="24"/>
        </w:rPr>
        <w:t xml:space="preserve"> Correlation of bee and plant community and stability metrics</w:t>
      </w:r>
      <w:r>
        <w:rPr>
          <w:rFonts w:ascii="Times New Roman" w:eastAsia="Times New Roman" w:hAnsi="Times New Roman" w:cs="Times New Roman"/>
          <w:color w:val="0D0D0D" w:themeColor="text1" w:themeTint="F2"/>
          <w:sz w:val="24"/>
          <w:szCs w:val="24"/>
        </w:rPr>
        <w:t xml:space="preserve"> (TS = temporal stability)</w:t>
      </w:r>
      <w:r w:rsidRPr="00E42DCB">
        <w:rPr>
          <w:rFonts w:ascii="Times New Roman" w:eastAsia="Times New Roman" w:hAnsi="Times New Roman" w:cs="Times New Roman"/>
          <w:color w:val="0D0D0D" w:themeColor="text1" w:themeTint="F2"/>
          <w:sz w:val="24"/>
          <w:szCs w:val="24"/>
        </w:rPr>
        <w:t>.</w:t>
      </w:r>
      <w:r>
        <w:rPr>
          <w:rFonts w:ascii="Times New Roman" w:eastAsia="Times New Roman" w:hAnsi="Times New Roman" w:cs="Times New Roman"/>
          <w:color w:val="0D0D0D" w:themeColor="text1" w:themeTint="F2"/>
          <w:sz w:val="24"/>
          <w:szCs w:val="24"/>
        </w:rPr>
        <w:t xml:space="preserve"> </w:t>
      </w:r>
    </w:p>
    <w:p w14:paraId="3E577A68"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CFFCBF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C40709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0F2C0AA1"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7A077B0"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521C736D"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8850A4B" w14:textId="77777777" w:rsidR="00C605B5" w:rsidRPr="00E42DCB" w:rsidRDefault="00C605B5" w:rsidP="00C605B5">
      <w:pPr>
        <w:rPr>
          <w:rFonts w:ascii="Times New Roman" w:eastAsia="Times New Roman" w:hAnsi="Times New Roman" w:cs="Times New Roman"/>
          <w:color w:val="0D0D0D" w:themeColor="text1" w:themeTint="F2"/>
          <w:sz w:val="24"/>
          <w:szCs w:val="24"/>
        </w:rPr>
        <w:sectPr w:rsidR="00C605B5" w:rsidRPr="00E42DCB" w:rsidSect="00C605B5">
          <w:headerReference w:type="default" r:id="rId39"/>
          <w:footerReference w:type="default" r:id="rId40"/>
          <w:type w:val="continuous"/>
          <w:pgSz w:w="12240" w:h="15840" w:code="1"/>
          <w:pgMar w:top="1440" w:right="1440" w:bottom="1440" w:left="1440" w:header="720" w:footer="720" w:gutter="0"/>
          <w:lnNumType w:countBy="1" w:restart="continuous"/>
          <w:cols w:space="720"/>
          <w:docGrid w:linePitch="360"/>
        </w:sectPr>
      </w:pPr>
    </w:p>
    <w:p w14:paraId="12E8B617"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b/>
          <w:bCs/>
          <w:noProof/>
          <w:color w:val="0D0D0D" w:themeColor="text1" w:themeTint="F2"/>
          <w:sz w:val="24"/>
          <w:szCs w:val="24"/>
        </w:rPr>
        <w:lastRenderedPageBreak/>
        <w:drawing>
          <wp:anchor distT="0" distB="0" distL="114300" distR="114300" simplePos="0" relativeHeight="251692032" behindDoc="0" locked="0" layoutInCell="1" allowOverlap="1" wp14:anchorId="2FC99D55" wp14:editId="64A596A6">
            <wp:simplePos x="0" y="0"/>
            <wp:positionH relativeFrom="margin">
              <wp:align>left</wp:align>
            </wp:positionH>
            <wp:positionV relativeFrom="paragraph">
              <wp:posOffset>291465</wp:posOffset>
            </wp:positionV>
            <wp:extent cx="5981700" cy="4288790"/>
            <wp:effectExtent l="0" t="0" r="0" b="0"/>
            <wp:wrapSquare wrapText="bothSides"/>
            <wp:docPr id="26086782" name="Picture 26086782" descr="A picture containing text, screenshot, line, plot&#10;&#10;Description automatically generated">
              <a:extLst xmlns:a="http://schemas.openxmlformats.org/drawingml/2006/main">
                <a:ext uri="{FF2B5EF4-FFF2-40B4-BE49-F238E27FC236}">
                  <a16:creationId xmlns:a16="http://schemas.microsoft.com/office/drawing/2014/main" id="{D7155D4E-2DE3-7E93-704C-FCD118E45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creenshot, line, plot&#10;&#10;Description automatically generated">
                      <a:extLst>
                        <a:ext uri="{FF2B5EF4-FFF2-40B4-BE49-F238E27FC236}">
                          <a16:creationId xmlns:a16="http://schemas.microsoft.com/office/drawing/2014/main" id="{D7155D4E-2DE3-7E93-704C-FCD118E454D6}"/>
                        </a:ext>
                      </a:extLst>
                    </pic:cNvPr>
                    <pic:cNvPicPr>
                      <a:picLocks noChangeAspect="1"/>
                    </pic:cNvPicPr>
                  </pic:nvPicPr>
                  <pic:blipFill>
                    <a:blip r:embed="rId41">
                      <a:extLst>
                        <a:ext uri="{28A0092B-C50C-407E-A947-70E740481C1C}">
                          <a14:useLocalDpi xmlns:a14="http://schemas.microsoft.com/office/drawing/2010/main" val="0"/>
                        </a:ext>
                      </a:extLst>
                    </a:blip>
                    <a:srcRect t="2019" b="2019"/>
                    <a:stretch>
                      <a:fillRect/>
                    </a:stretch>
                  </pic:blipFill>
                  <pic:spPr>
                    <a:xfrm>
                      <a:off x="0" y="0"/>
                      <a:ext cx="5981700" cy="4288790"/>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b/>
          <w:bCs/>
          <w:color w:val="0D0D0D" w:themeColor="text1" w:themeTint="F2"/>
          <w:sz w:val="24"/>
          <w:szCs w:val="24"/>
        </w:rPr>
        <w:t>Fig. 1.6.</w:t>
      </w:r>
      <w:r w:rsidRPr="00E42DCB">
        <w:rPr>
          <w:rFonts w:ascii="Times New Roman" w:eastAsia="Times New Roman" w:hAnsi="Times New Roman" w:cs="Times New Roman"/>
          <w:color w:val="0D0D0D" w:themeColor="text1" w:themeTint="F2"/>
          <w:sz w:val="24"/>
          <w:szCs w:val="24"/>
        </w:rPr>
        <w:t xml:space="preserve"> Linear relationship between floral abundance and distance to canola.</w:t>
      </w:r>
    </w:p>
    <w:p w14:paraId="049E57D7"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noProof/>
          <w:color w:val="0D0D0D" w:themeColor="text1" w:themeTint="F2"/>
          <w:sz w:val="24"/>
          <w:szCs w:val="24"/>
        </w:rPr>
        <w:drawing>
          <wp:anchor distT="0" distB="0" distL="114300" distR="114300" simplePos="0" relativeHeight="251693056" behindDoc="0" locked="0" layoutInCell="1" allowOverlap="1" wp14:anchorId="3F91572A" wp14:editId="45C9BF93">
            <wp:simplePos x="0" y="0"/>
            <wp:positionH relativeFrom="column">
              <wp:posOffset>6134100</wp:posOffset>
            </wp:positionH>
            <wp:positionV relativeFrom="paragraph">
              <wp:posOffset>242570</wp:posOffset>
            </wp:positionV>
            <wp:extent cx="1447800" cy="3472815"/>
            <wp:effectExtent l="0" t="0" r="0" b="0"/>
            <wp:wrapSquare wrapText="bothSides"/>
            <wp:docPr id="812476380" name="Picture 812476380" descr="Chart&#10;&#10;Description automatically generated">
              <a:extLst xmlns:a="http://schemas.openxmlformats.org/drawingml/2006/main">
                <a:ext uri="{FF2B5EF4-FFF2-40B4-BE49-F238E27FC236}">
                  <a16:creationId xmlns:a16="http://schemas.microsoft.com/office/drawing/2014/main" id="{2DFDCEEE-49E6-D4CE-38ED-3DBF99A18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1237" name="Picture 982771237" descr="Chart&#10;&#10;Description automatically generated">
                      <a:extLst>
                        <a:ext uri="{FF2B5EF4-FFF2-40B4-BE49-F238E27FC236}">
                          <a16:creationId xmlns:a16="http://schemas.microsoft.com/office/drawing/2014/main" id="{2DFDCEEE-49E6-D4CE-38ED-3DBF99A18C6C}"/>
                        </a:ext>
                      </a:extLst>
                    </pic:cNvPr>
                    <pic:cNvPicPr>
                      <a:picLocks noChangeAspect="1"/>
                    </pic:cNvPicPr>
                  </pic:nvPicPr>
                  <pic:blipFill rotWithShape="1">
                    <a:blip r:embed="rId42">
                      <a:extLst>
                        <a:ext uri="{28A0092B-C50C-407E-A947-70E740481C1C}">
                          <a14:useLocalDpi xmlns:a14="http://schemas.microsoft.com/office/drawing/2010/main" val="0"/>
                        </a:ext>
                      </a:extLst>
                    </a:blip>
                    <a:srcRect l="81895" t="20807" r="-92" b="22991"/>
                    <a:stretch/>
                  </pic:blipFill>
                  <pic:spPr>
                    <a:xfrm>
                      <a:off x="0" y="0"/>
                      <a:ext cx="1447800" cy="3472815"/>
                    </a:xfrm>
                    <a:prstGeom prst="rect">
                      <a:avLst/>
                    </a:prstGeom>
                  </pic:spPr>
                </pic:pic>
              </a:graphicData>
            </a:graphic>
            <wp14:sizeRelH relativeFrom="margin">
              <wp14:pctWidth>0</wp14:pctWidth>
            </wp14:sizeRelH>
            <wp14:sizeRelV relativeFrom="margin">
              <wp14:pctHeight>0</wp14:pctHeight>
            </wp14:sizeRelV>
          </wp:anchor>
        </w:drawing>
      </w:r>
    </w:p>
    <w:p w14:paraId="499C9185"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168780EC"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7699CE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59B5021D"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101EF538"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0EB2214A"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2B3D358"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7BFD167"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04D12E9E"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7F620D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856AFD8"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0A4E635"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12058F2"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94080" behindDoc="0" locked="0" layoutInCell="1" allowOverlap="1" wp14:anchorId="67C731A8" wp14:editId="5FC8F044">
                <wp:simplePos x="0" y="0"/>
                <wp:positionH relativeFrom="page">
                  <wp:posOffset>4832350</wp:posOffset>
                </wp:positionH>
                <wp:positionV relativeFrom="page">
                  <wp:posOffset>5250815</wp:posOffset>
                </wp:positionV>
                <wp:extent cx="635000" cy="400050"/>
                <wp:effectExtent l="0" t="0" r="0" b="0"/>
                <wp:wrapSquare wrapText="bothSides"/>
                <wp:docPr id="615780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400050"/>
                        </a:xfrm>
                        <a:prstGeom prst="rect">
                          <a:avLst/>
                        </a:prstGeom>
                        <a:noFill/>
                        <a:ln w="9525">
                          <a:noFill/>
                          <a:miter lim="800000"/>
                          <a:headEnd/>
                          <a:tailEnd/>
                        </a:ln>
                      </wps:spPr>
                      <wps:txbx>
                        <w:txbxContent>
                          <w:p w14:paraId="44354304" w14:textId="77777777" w:rsidR="00C605B5" w:rsidRPr="00A7481A" w:rsidRDefault="00C605B5" w:rsidP="00C605B5">
                            <w:pPr>
                              <w:rPr>
                                <w:b/>
                                <w:bCs/>
                                <w:color w:val="262626" w:themeColor="text1" w:themeTint="D9"/>
                                <w:sz w:val="28"/>
                                <w:szCs w:val="28"/>
                              </w:rPr>
                            </w:pPr>
                            <w:r w:rsidRPr="00A7481A">
                              <w:rPr>
                                <w:b/>
                                <w:bCs/>
                                <w:color w:val="262626" w:themeColor="text1" w:themeTint="D9"/>
                                <w:sz w:val="28"/>
                                <w:szCs w:val="28"/>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731A8" id="_x0000_s1032" type="#_x0000_t202" style="position:absolute;margin-left:380.5pt;margin-top:413.45pt;width:50pt;height:31.5pt;z-index:25169408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" filled="f" stroked="f">
                <v:textbox>
                  <w:txbxContent>
                    <w:p w14:paraId="44354304" w14:textId="77777777" w:rsidR="00C605B5" w:rsidRPr="00A7481A" w:rsidRDefault="00C605B5" w:rsidP="00C605B5">
                      <w:pPr>
                        <w:rPr>
                          <w:b/>
                          <w:bCs/>
                          <w:color w:val="262626" w:themeColor="text1" w:themeTint="D9"/>
                          <w:sz w:val="28"/>
                          <w:szCs w:val="28"/>
                        </w:rPr>
                      </w:pPr>
                      <w:r w:rsidRPr="00A7481A">
                        <w:rPr>
                          <w:b/>
                          <w:bCs/>
                          <w:color w:val="262626" w:themeColor="text1" w:themeTint="D9"/>
                          <w:sz w:val="28"/>
                          <w:szCs w:val="28"/>
                        </w:rPr>
                        <w:t>(m)</w:t>
                      </w:r>
                    </w:p>
                  </w:txbxContent>
                </v:textbox>
                <w10:wrap type="square" anchorx="page" anchory="page"/>
              </v:shape>
            </w:pict>
          </mc:Fallback>
        </mc:AlternateContent>
      </w:r>
    </w:p>
    <w:p w14:paraId="4100FFA6"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5E5C64EF" w14:textId="77777777" w:rsidR="00C605B5" w:rsidRPr="00E42DCB" w:rsidRDefault="00C605B5" w:rsidP="00C605B5">
      <w:pPr>
        <w:pStyle w:val="Caption"/>
        <w:rPr>
          <w:rFonts w:ascii="Times New Roman" w:hAnsi="Times New Roman" w:cs="Times New Roman"/>
          <w:color w:val="0D0D0D" w:themeColor="text1" w:themeTint="F2"/>
        </w:rPr>
      </w:pPr>
    </w:p>
    <w:p w14:paraId="199918AB"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154048E"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F3F8A69" w14:textId="77777777" w:rsidR="00C605B5" w:rsidRDefault="00C605B5" w:rsidP="00C605B5">
      <w:pPr>
        <w:rPr>
          <w:rFonts w:ascii="Times New Roman" w:eastAsia="Times New Roman" w:hAnsi="Times New Roman" w:cs="Times New Roman"/>
          <w:b/>
          <w:bCs/>
          <w:color w:val="0D0D0D" w:themeColor="text1" w:themeTint="F2"/>
          <w:sz w:val="24"/>
          <w:szCs w:val="24"/>
        </w:rPr>
      </w:pPr>
    </w:p>
    <w:p w14:paraId="33ADBB48" w14:textId="77777777" w:rsidR="00C605B5" w:rsidRDefault="00C605B5" w:rsidP="00C605B5">
      <w:pPr>
        <w:rPr>
          <w:rFonts w:ascii="Times New Roman" w:eastAsia="Times New Roman" w:hAnsi="Times New Roman" w:cs="Times New Roman"/>
          <w:b/>
          <w:bCs/>
          <w:color w:val="0D0D0D" w:themeColor="text1" w:themeTint="F2"/>
          <w:sz w:val="24"/>
          <w:szCs w:val="24"/>
        </w:rPr>
      </w:pPr>
    </w:p>
    <w:p w14:paraId="2AF68A88"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b/>
          <w:bCs/>
          <w:color w:val="0D0D0D" w:themeColor="text1" w:themeTint="F2"/>
          <w:sz w:val="24"/>
          <w:szCs w:val="24"/>
        </w:rPr>
        <w:t xml:space="preserve">Fig. 1.7. </w:t>
      </w:r>
      <w:r w:rsidRPr="00E42DCB">
        <w:rPr>
          <w:rFonts w:ascii="Times New Roman" w:eastAsia="Times New Roman" w:hAnsi="Times New Roman" w:cs="Times New Roman"/>
          <w:color w:val="0D0D0D" w:themeColor="text1" w:themeTint="F2"/>
          <w:sz w:val="24"/>
          <w:szCs w:val="24"/>
        </w:rPr>
        <w:t>Relationship between bee stability metrics and canola landscape context</w:t>
      </w:r>
      <w:r>
        <w:rPr>
          <w:rFonts w:ascii="Times New Roman" w:eastAsia="Times New Roman" w:hAnsi="Times New Roman" w:cs="Times New Roman"/>
          <w:color w:val="0D0D0D" w:themeColor="text1" w:themeTint="F2"/>
          <w:sz w:val="24"/>
          <w:szCs w:val="24"/>
        </w:rPr>
        <w:t xml:space="preserve"> (TS = temporal stability)</w:t>
      </w:r>
      <w:r w:rsidRPr="00E42DCB">
        <w:rPr>
          <w:rFonts w:ascii="Times New Roman" w:eastAsia="Times New Roman" w:hAnsi="Times New Roman" w:cs="Times New Roman"/>
          <w:color w:val="0D0D0D" w:themeColor="text1" w:themeTint="F2"/>
          <w:sz w:val="24"/>
          <w:szCs w:val="24"/>
        </w:rPr>
        <w:t>.</w:t>
      </w:r>
    </w:p>
    <w:p w14:paraId="4F2D40EC"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hAnsi="Times New Roman" w:cs="Times New Roman"/>
          <w:b/>
          <w:bCs/>
          <w:noProof/>
          <w:color w:val="0D0D0D" w:themeColor="text1" w:themeTint="F2"/>
          <w:sz w:val="24"/>
          <w:szCs w:val="24"/>
        </w:rPr>
        <w:drawing>
          <wp:anchor distT="0" distB="0" distL="114300" distR="114300" simplePos="0" relativeHeight="251695104" behindDoc="0" locked="0" layoutInCell="1" allowOverlap="1" wp14:anchorId="3AB652AB" wp14:editId="7F8E4E85">
            <wp:simplePos x="0" y="0"/>
            <wp:positionH relativeFrom="page">
              <wp:posOffset>914400</wp:posOffset>
            </wp:positionH>
            <wp:positionV relativeFrom="paragraph">
              <wp:posOffset>213995</wp:posOffset>
            </wp:positionV>
            <wp:extent cx="8229600" cy="3184525"/>
            <wp:effectExtent l="0" t="0" r="0" b="0"/>
            <wp:wrapSquare wrapText="bothSides"/>
            <wp:docPr id="699721530" name="Picture 69972153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21530" name="Picture 699721530" descr="A picture containing text, diagram, line, plot&#10;&#10;Description automatically generated"/>
                    <pic:cNvPicPr/>
                  </pic:nvPicPr>
                  <pic:blipFill rotWithShape="1">
                    <a:blip r:embed="rId43">
                      <a:extLst>
                        <a:ext uri="{28A0092B-C50C-407E-A947-70E740481C1C}">
                          <a14:useLocalDpi xmlns:a14="http://schemas.microsoft.com/office/drawing/2010/main" val="0"/>
                        </a:ext>
                      </a:extLst>
                    </a:blip>
                    <a:srcRect l="2879" t="23102" r="21481" b="8600"/>
                    <a:stretch/>
                  </pic:blipFill>
                  <pic:spPr bwMode="auto">
                    <a:xfrm>
                      <a:off x="0" y="0"/>
                      <a:ext cx="8229600" cy="318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207C72" w14:textId="77777777" w:rsidR="00C605B5" w:rsidRPr="00E42DCB" w:rsidRDefault="00C605B5" w:rsidP="00C605B5">
      <w:pPr>
        <w:rPr>
          <w:rFonts w:ascii="Times New Roman" w:eastAsia="Times New Roman" w:hAnsi="Times New Roman" w:cs="Times New Roman"/>
          <w:color w:val="0D0D0D" w:themeColor="text1" w:themeTint="F2"/>
          <w:sz w:val="24"/>
          <w:szCs w:val="24"/>
        </w:rPr>
        <w:sectPr w:rsidR="00C605B5" w:rsidRPr="00E42DCB" w:rsidSect="00C605B5">
          <w:headerReference w:type="default" r:id="rId44"/>
          <w:footerReference w:type="default" r:id="rId45"/>
          <w:type w:val="continuous"/>
          <w:pgSz w:w="15840" w:h="12240" w:orient="landscape"/>
          <w:pgMar w:top="1440" w:right="1440" w:bottom="1440" w:left="1440" w:header="720" w:footer="720" w:gutter="0"/>
          <w:lnNumType w:countBy="1" w:restart="continuous"/>
          <w:cols w:space="720"/>
          <w:docGrid w:linePitch="360"/>
        </w:sectPr>
      </w:pPr>
    </w:p>
    <w:p w14:paraId="7752EBAA" w14:textId="77777777" w:rsidR="00C605B5" w:rsidRDefault="00C605B5" w:rsidP="00C605B5">
      <w:pPr>
        <w:tabs>
          <w:tab w:val="center" w:pos="1605"/>
        </w:tabs>
        <w:spacing w:after="0" w:line="480" w:lineRule="auto"/>
        <w:ind w:hanging="480"/>
        <w:rPr>
          <w:rFonts w:ascii="Times New Roman" w:hAnsi="Times New Roman" w:cs="Times New Roman"/>
          <w:b/>
          <w:bCs/>
          <w:color w:val="0D0D0D" w:themeColor="text1" w:themeTint="F2"/>
          <w:sz w:val="24"/>
          <w:szCs w:val="24"/>
        </w:rPr>
      </w:pPr>
      <w:r w:rsidRPr="00E42DCB">
        <w:rPr>
          <w:rFonts w:ascii="Times New Roman" w:hAnsi="Times New Roman" w:cs="Times New Roman"/>
          <w:b/>
          <w:bCs/>
          <w:color w:val="0D0D0D" w:themeColor="text1" w:themeTint="F2"/>
          <w:sz w:val="24"/>
          <w:szCs w:val="24"/>
        </w:rPr>
        <w:lastRenderedPageBreak/>
        <w:tab/>
      </w:r>
    </w:p>
    <w:p w14:paraId="4327D92F" w14:textId="77777777" w:rsidR="00C605B5" w:rsidRPr="00E42DCB" w:rsidRDefault="00C605B5" w:rsidP="00C605B5">
      <w:pPr>
        <w:tabs>
          <w:tab w:val="center" w:pos="1605"/>
        </w:tabs>
        <w:spacing w:after="0" w:line="480" w:lineRule="auto"/>
        <w:ind w:hanging="480"/>
        <w:rPr>
          <w:rFonts w:ascii="Times New Roman" w:eastAsia="Times New Roman" w:hAnsi="Times New Roman" w:cs="Times New Roman"/>
          <w:color w:val="0D0D0D" w:themeColor="text1" w:themeTint="F2"/>
          <w:sz w:val="24"/>
          <w:szCs w:val="24"/>
        </w:rPr>
      </w:pPr>
      <w:r>
        <w:rPr>
          <w:rFonts w:ascii="Times New Roman" w:hAnsi="Times New Roman" w:cs="Times New Roman"/>
          <w:b/>
          <w:bCs/>
          <w:color w:val="0D0D0D" w:themeColor="text1" w:themeTint="F2"/>
          <w:sz w:val="24"/>
          <w:szCs w:val="24"/>
        </w:rPr>
        <w:tab/>
      </w:r>
      <w:r w:rsidRPr="00E42DCB">
        <w:rPr>
          <w:rFonts w:ascii="Times New Roman" w:hAnsi="Times New Roman" w:cs="Times New Roman"/>
          <w:b/>
          <w:bCs/>
          <w:color w:val="0D0D0D" w:themeColor="text1" w:themeTint="F2"/>
          <w:sz w:val="24"/>
          <w:szCs w:val="24"/>
        </w:rPr>
        <w:t>Fig. 1.8.</w:t>
      </w:r>
      <w:r w:rsidRPr="00E42DCB">
        <w:rPr>
          <w:rFonts w:ascii="Times New Roman" w:hAnsi="Times New Roman" w:cs="Times New Roman"/>
          <w:color w:val="0D0D0D" w:themeColor="text1" w:themeTint="F2"/>
          <w:sz w:val="24"/>
          <w:szCs w:val="24"/>
        </w:rPr>
        <w:t xml:space="preserve"> Composition of bee morphogroups by site.</w:t>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96128" behindDoc="0" locked="0" layoutInCell="1" allowOverlap="1" wp14:anchorId="116753CF" wp14:editId="4406D9AE">
            <wp:simplePos x="0" y="0"/>
            <wp:positionH relativeFrom="column">
              <wp:posOffset>171</wp:posOffset>
            </wp:positionH>
            <wp:positionV relativeFrom="paragraph">
              <wp:posOffset>335271</wp:posOffset>
            </wp:positionV>
            <wp:extent cx="5818505" cy="4371975"/>
            <wp:effectExtent l="0" t="0" r="0" b="9525"/>
            <wp:wrapSquare wrapText="bothSides"/>
            <wp:docPr id="1444360226" name="Picture 1444360226" descr="A picture containing text, diagram, screenshot, line&#10;&#10;Description automatically generated">
              <a:extLst xmlns:a="http://schemas.openxmlformats.org/drawingml/2006/main">
                <a:ext uri="{FF2B5EF4-FFF2-40B4-BE49-F238E27FC236}">
                  <a16:creationId xmlns:a16="http://schemas.microsoft.com/office/drawing/2014/main" id="{E5C740C1-86F8-7421-93F1-D4BC08194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7622" name="Picture 1466667622" descr="A picture containing text, diagram, screenshot, line&#10;&#10;Description automatically generated">
                      <a:extLst>
                        <a:ext uri="{FF2B5EF4-FFF2-40B4-BE49-F238E27FC236}">
                          <a16:creationId xmlns:a16="http://schemas.microsoft.com/office/drawing/2014/main" id="{E5C740C1-86F8-7421-93F1-D4BC08194C28}"/>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18505" cy="4371975"/>
                    </a:xfrm>
                    <a:prstGeom prst="rect">
                      <a:avLst/>
                    </a:prstGeom>
                  </pic:spPr>
                </pic:pic>
              </a:graphicData>
            </a:graphic>
            <wp14:sizeRelH relativeFrom="margin">
              <wp14:pctWidth>0</wp14:pctWidth>
            </wp14:sizeRelH>
            <wp14:sizeRelV relativeFrom="margin">
              <wp14:pctHeight>0</wp14:pctHeight>
            </wp14:sizeRelV>
          </wp:anchor>
        </w:drawing>
      </w:r>
    </w:p>
    <w:p w14:paraId="6AC3C6CC"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73AE816F"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08A86CCC"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4062901F"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203FD014"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4B1E4870"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3CDBADD"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686A9BE" w14:textId="77777777" w:rsidR="00C605B5"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br w:type="page"/>
      </w:r>
    </w:p>
    <w:p w14:paraId="572AC8B8" w14:textId="77777777" w:rsidR="00C605B5" w:rsidRDefault="00C605B5" w:rsidP="00C605B5">
      <w:pPr>
        <w:rPr>
          <w:rFonts w:ascii="Times New Roman" w:hAnsi="Times New Roman" w:cs="Times New Roman"/>
          <w:b/>
          <w:bCs/>
          <w:color w:val="0D0D0D" w:themeColor="text1" w:themeTint="F2"/>
          <w:sz w:val="24"/>
          <w:szCs w:val="24"/>
        </w:rPr>
      </w:pPr>
    </w:p>
    <w:p w14:paraId="1F632DDC" w14:textId="77777777" w:rsidR="00C605B5" w:rsidRPr="00E42DCB" w:rsidRDefault="00C605B5" w:rsidP="00C605B5">
      <w:pPr>
        <w:rPr>
          <w:rFonts w:ascii="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97152" behindDoc="0" locked="0" layoutInCell="1" allowOverlap="1" wp14:anchorId="55D9CBDD" wp14:editId="1F6ECD75">
            <wp:simplePos x="0" y="0"/>
            <wp:positionH relativeFrom="column">
              <wp:posOffset>0</wp:posOffset>
            </wp:positionH>
            <wp:positionV relativeFrom="paragraph">
              <wp:posOffset>413385</wp:posOffset>
            </wp:positionV>
            <wp:extent cx="5838825" cy="4386580"/>
            <wp:effectExtent l="0" t="0" r="9525" b="0"/>
            <wp:wrapSquare wrapText="bothSides"/>
            <wp:docPr id="1057953929" name="Graphic 10579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0230" name="Picture 4"/>
                    <pic:cNvPicPr>
                      <a:picLocks noChangeAspect="1" noChangeArrowheads="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838825" cy="4386580"/>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hAnsi="Times New Roman" w:cs="Times New Roman"/>
          <w:b/>
          <w:bCs/>
          <w:color w:val="0D0D0D" w:themeColor="text1" w:themeTint="F2"/>
          <w:sz w:val="24"/>
          <w:szCs w:val="24"/>
        </w:rPr>
        <w:t>Fig. 1.9.</w:t>
      </w:r>
      <w:r w:rsidRPr="00E42DCB">
        <w:rPr>
          <w:rFonts w:ascii="Times New Roman" w:hAnsi="Times New Roman" w:cs="Times New Roman"/>
          <w:color w:val="0D0D0D" w:themeColor="text1" w:themeTint="F2"/>
          <w:sz w:val="24"/>
          <w:szCs w:val="24"/>
        </w:rPr>
        <w:t xml:space="preserve"> Composition of bee morphogroups by season.</w:t>
      </w:r>
    </w:p>
    <w:p w14:paraId="3AE323CB"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6E0F88A"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6FAB9F25"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color w:val="0D0D0D" w:themeColor="text1" w:themeTint="F2"/>
          <w:sz w:val="24"/>
          <w:szCs w:val="24"/>
        </w:rPr>
        <w:br w:type="page"/>
      </w:r>
    </w:p>
    <w:p w14:paraId="2605468E" w14:textId="77777777" w:rsidR="00C605B5" w:rsidRPr="00E42DCB" w:rsidRDefault="00C605B5" w:rsidP="00C605B5">
      <w:pPr>
        <w:spacing w:after="0" w:line="480" w:lineRule="auto"/>
        <w:jc w:val="center"/>
        <w:rPr>
          <w:rFonts w:ascii="Times New Roman" w:eastAsia="Times New Roman" w:hAnsi="Times New Roman" w:cs="Times New Roman"/>
          <w:b/>
          <w:bCs/>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lastRenderedPageBreak/>
        <mc:AlternateContent>
          <mc:Choice Requires="wps">
            <w:drawing>
              <wp:anchor distT="45720" distB="45720" distL="114300" distR="114300" simplePos="0" relativeHeight="251681792" behindDoc="0" locked="0" layoutInCell="1" allowOverlap="1" wp14:anchorId="78CCB1C1" wp14:editId="5FCC386A">
                <wp:simplePos x="0" y="0"/>
                <wp:positionH relativeFrom="page">
                  <wp:posOffset>4064635</wp:posOffset>
                </wp:positionH>
                <wp:positionV relativeFrom="paragraph">
                  <wp:posOffset>3203575</wp:posOffset>
                </wp:positionV>
                <wp:extent cx="2792730" cy="453390"/>
                <wp:effectExtent l="0" t="0" r="7620" b="3810"/>
                <wp:wrapSquare wrapText="bothSides"/>
                <wp:docPr id="200226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730" cy="453390"/>
                        </a:xfrm>
                        <a:prstGeom prst="rect">
                          <a:avLst/>
                        </a:prstGeom>
                        <a:solidFill>
                          <a:srgbClr val="FFFFFF"/>
                        </a:solidFill>
                        <a:ln w="9525">
                          <a:noFill/>
                          <a:miter lim="800000"/>
                          <a:headEnd/>
                          <a:tailEnd/>
                        </a:ln>
                      </wps:spPr>
                      <wps:txbx>
                        <w:txbxContent>
                          <w:p w14:paraId="4A1EFEE3" w14:textId="77777777" w:rsidR="00C605B5" w:rsidRPr="00D10951"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D10951">
                              <w:rPr>
                                <w:rFonts w:ascii="Times New Roman" w:hAnsi="Times New Roman" w:cs="Times New Roman"/>
                                <w:b/>
                                <w:bCs/>
                                <w:color w:val="171717" w:themeColor="background2" w:themeShade="1A"/>
                                <w:sz w:val="24"/>
                                <w:szCs w:val="24"/>
                              </w:rPr>
                              <w:t>S4.</w:t>
                            </w:r>
                            <w:r w:rsidRPr="00D10951">
                              <w:rPr>
                                <w:rFonts w:ascii="Times New Roman" w:hAnsi="Times New Roman" w:cs="Times New Roman"/>
                                <w:color w:val="171717" w:themeColor="background2" w:themeShade="1A"/>
                                <w:sz w:val="24"/>
                                <w:szCs w:val="24"/>
                              </w:rPr>
                              <w:t xml:space="preserve"> Bee Genera Composition at site Clark1.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CB1C1" id="_x0000_s1033" type="#_x0000_t202" style="position:absolute;left:0;text-align:left;margin-left:320.05pt;margin-top:252.25pt;width:219.9pt;height:35.7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" stroked="f">
                <v:textbox>
                  <w:txbxContent>
                    <w:p w14:paraId="4A1EFEE3" w14:textId="77777777" w:rsidR="00C605B5" w:rsidRPr="00D10951"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D10951">
                        <w:rPr>
                          <w:rFonts w:ascii="Times New Roman" w:hAnsi="Times New Roman" w:cs="Times New Roman"/>
                          <w:b/>
                          <w:bCs/>
                          <w:color w:val="171717" w:themeColor="background2" w:themeShade="1A"/>
                          <w:sz w:val="24"/>
                          <w:szCs w:val="24"/>
                        </w:rPr>
                        <w:t>S4.</w:t>
                      </w:r>
                      <w:r w:rsidRPr="00D10951">
                        <w:rPr>
                          <w:rFonts w:ascii="Times New Roman" w:hAnsi="Times New Roman" w:cs="Times New Roman"/>
                          <w:color w:val="171717" w:themeColor="background2" w:themeShade="1A"/>
                          <w:sz w:val="24"/>
                          <w:szCs w:val="24"/>
                        </w:rPr>
                        <w:t xml:space="preserve"> Bee Genera Composition at site Clark1.</w:t>
                      </w:r>
                    </w:p>
                  </w:txbxContent>
                </v:textbox>
                <w10:wrap type="square" anchorx="page"/>
              </v:shape>
            </w:pict>
          </mc:Fallback>
        </mc:AlternateContent>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98176" behindDoc="0" locked="0" layoutInCell="1" allowOverlap="1" wp14:anchorId="389D2BBA" wp14:editId="1F7EEBC8">
            <wp:simplePos x="0" y="0"/>
            <wp:positionH relativeFrom="column">
              <wp:posOffset>114300</wp:posOffset>
            </wp:positionH>
            <wp:positionV relativeFrom="paragraph">
              <wp:posOffset>752530</wp:posOffset>
            </wp:positionV>
            <wp:extent cx="2857500" cy="2272030"/>
            <wp:effectExtent l="0" t="0" r="0" b="0"/>
            <wp:wrapSquare wrapText="bothSides"/>
            <wp:docPr id="1835525767" name="Picture 1835525767" descr="A picture containing text, screenshot, colorfulness, diagram&#10;&#10;Description automatically generated">
              <a:extLst xmlns:a="http://schemas.openxmlformats.org/drawingml/2006/main">
                <a:ext uri="{FF2B5EF4-FFF2-40B4-BE49-F238E27FC236}">
                  <a16:creationId xmlns:a16="http://schemas.microsoft.com/office/drawing/2014/main" id="{70E02C37-D136-517F-F609-3BF61DB2A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colorfulness, diagram&#10;&#10;Description automatically generated">
                      <a:extLst>
                        <a:ext uri="{FF2B5EF4-FFF2-40B4-BE49-F238E27FC236}">
                          <a16:creationId xmlns:a16="http://schemas.microsoft.com/office/drawing/2014/main" id="{70E02C37-D136-517F-F609-3BF61DB2AE89}"/>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0" y="0"/>
                      <a:ext cx="2857500" cy="2272030"/>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b/>
          <w:bCs/>
          <w:noProof/>
          <w:color w:val="0D0D0D" w:themeColor="text1" w:themeTint="F2"/>
          <w:sz w:val="24"/>
          <w:szCs w:val="24"/>
        </w:rPr>
        <w:drawing>
          <wp:anchor distT="0" distB="0" distL="114300" distR="114300" simplePos="0" relativeHeight="251672576" behindDoc="0" locked="0" layoutInCell="1" allowOverlap="1" wp14:anchorId="126749A5" wp14:editId="05476874">
            <wp:simplePos x="0" y="0"/>
            <wp:positionH relativeFrom="page">
              <wp:posOffset>4097655</wp:posOffset>
            </wp:positionH>
            <wp:positionV relativeFrom="paragraph">
              <wp:posOffset>800735</wp:posOffset>
            </wp:positionV>
            <wp:extent cx="2759075" cy="2223770"/>
            <wp:effectExtent l="0" t="0" r="3175" b="5080"/>
            <wp:wrapSquare wrapText="bothSides"/>
            <wp:docPr id="1546676284" name="Picture 1546676284" descr="A picture containing text, screenshot, colorfulness, diagram&#10;&#10;Description automatically generated">
              <a:extLst xmlns:a="http://schemas.openxmlformats.org/drawingml/2006/main">
                <a:ext uri="{FF2B5EF4-FFF2-40B4-BE49-F238E27FC236}">
                  <a16:creationId xmlns:a16="http://schemas.microsoft.com/office/drawing/2014/main" id="{BD894ED2-3B85-4983-98A5-D6A9D0BF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screenshot, colorfulness, diagram&#10;&#10;Description automatically generated">
                      <a:extLst>
                        <a:ext uri="{FF2B5EF4-FFF2-40B4-BE49-F238E27FC236}">
                          <a16:creationId xmlns:a16="http://schemas.microsoft.com/office/drawing/2014/main" id="{BD894ED2-3B85-4983-98A5-D6A9D0BF7F08}"/>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9075" cy="2223770"/>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b/>
          <w:bCs/>
          <w:noProof/>
          <w:color w:val="0D0D0D" w:themeColor="text1" w:themeTint="F2"/>
          <w:sz w:val="24"/>
          <w:szCs w:val="24"/>
        </w:rPr>
        <mc:AlternateContent>
          <mc:Choice Requires="wps">
            <w:drawing>
              <wp:anchor distT="45720" distB="45720" distL="114300" distR="114300" simplePos="0" relativeHeight="251679744" behindDoc="0" locked="0" layoutInCell="1" allowOverlap="1" wp14:anchorId="2F6840FD" wp14:editId="4D91EE5B">
                <wp:simplePos x="0" y="0"/>
                <wp:positionH relativeFrom="page">
                  <wp:posOffset>4131310</wp:posOffset>
                </wp:positionH>
                <wp:positionV relativeFrom="paragraph">
                  <wp:posOffset>226695</wp:posOffset>
                </wp:positionV>
                <wp:extent cx="2726055" cy="458470"/>
                <wp:effectExtent l="0" t="0" r="0" b="0"/>
                <wp:wrapSquare wrapText="bothSides"/>
                <wp:docPr id="793466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055" cy="458470"/>
                        </a:xfrm>
                        <a:prstGeom prst="rect">
                          <a:avLst/>
                        </a:prstGeom>
                        <a:solidFill>
                          <a:srgbClr val="FFFFFF"/>
                        </a:solidFill>
                        <a:ln w="9525">
                          <a:noFill/>
                          <a:miter lim="800000"/>
                          <a:headEnd/>
                          <a:tailEnd/>
                        </a:ln>
                      </wps:spPr>
                      <wps:txbx>
                        <w:txbxContent>
                          <w:p w14:paraId="0392F12C" w14:textId="77777777" w:rsidR="00C605B5" w:rsidRPr="005B0D63"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3B3838" w:themeColor="background2" w:themeShade="40"/>
                                <w:sz w:val="24"/>
                                <w:szCs w:val="24"/>
                              </w:rPr>
                              <w:t xml:space="preserve">Fig. </w:t>
                            </w:r>
                            <w:r>
                              <w:rPr>
                                <w:rFonts w:ascii="Times New Roman" w:hAnsi="Times New Roman" w:cs="Times New Roman"/>
                                <w:b/>
                                <w:bCs/>
                                <w:color w:val="3B3838" w:themeColor="background2" w:themeShade="40"/>
                                <w:sz w:val="24"/>
                                <w:szCs w:val="24"/>
                              </w:rPr>
                              <w:t>1.</w:t>
                            </w:r>
                            <w:r w:rsidRPr="00D10951">
                              <w:rPr>
                                <w:rFonts w:ascii="Times New Roman" w:hAnsi="Times New Roman" w:cs="Times New Roman"/>
                                <w:b/>
                                <w:bCs/>
                                <w:color w:val="3B3838" w:themeColor="background2" w:themeShade="40"/>
                                <w:sz w:val="24"/>
                                <w:szCs w:val="24"/>
                              </w:rPr>
                              <w:t>S2.</w:t>
                            </w:r>
                            <w:r w:rsidRPr="00D10951">
                              <w:rPr>
                                <w:rFonts w:ascii="Times New Roman" w:hAnsi="Times New Roman" w:cs="Times New Roman"/>
                                <w:color w:val="3B3838" w:themeColor="background2" w:themeShade="40"/>
                                <w:sz w:val="24"/>
                                <w:szCs w:val="24"/>
                              </w:rPr>
                              <w:t xml:space="preserve"> </w:t>
                            </w:r>
                            <w:r w:rsidRPr="005B0D63">
                              <w:rPr>
                                <w:rFonts w:ascii="Times New Roman" w:hAnsi="Times New Roman" w:cs="Times New Roman"/>
                                <w:color w:val="171717" w:themeColor="background2" w:themeShade="1A"/>
                                <w:sz w:val="24"/>
                                <w:szCs w:val="24"/>
                              </w:rPr>
                              <w:t>Bee Genera Composition at site Chipman1.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840FD" id="_x0000_s1034" type="#_x0000_t202" style="position:absolute;left:0;text-align:left;margin-left:325.3pt;margin-top:17.85pt;width:214.65pt;height:36.1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" stroked="f">
                <v:textbox>
                  <w:txbxContent>
                    <w:p w14:paraId="0392F12C" w14:textId="77777777" w:rsidR="00C605B5" w:rsidRPr="005B0D63"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3B3838" w:themeColor="background2" w:themeShade="40"/>
                          <w:sz w:val="24"/>
                          <w:szCs w:val="24"/>
                        </w:rPr>
                        <w:t xml:space="preserve">Fig. </w:t>
                      </w:r>
                      <w:r>
                        <w:rPr>
                          <w:rFonts w:ascii="Times New Roman" w:hAnsi="Times New Roman" w:cs="Times New Roman"/>
                          <w:b/>
                          <w:bCs/>
                          <w:color w:val="3B3838" w:themeColor="background2" w:themeShade="40"/>
                          <w:sz w:val="24"/>
                          <w:szCs w:val="24"/>
                        </w:rPr>
                        <w:t>1.</w:t>
                      </w:r>
                      <w:r w:rsidRPr="00D10951">
                        <w:rPr>
                          <w:rFonts w:ascii="Times New Roman" w:hAnsi="Times New Roman" w:cs="Times New Roman"/>
                          <w:b/>
                          <w:bCs/>
                          <w:color w:val="3B3838" w:themeColor="background2" w:themeShade="40"/>
                          <w:sz w:val="24"/>
                          <w:szCs w:val="24"/>
                        </w:rPr>
                        <w:t>S2.</w:t>
                      </w:r>
                      <w:r w:rsidRPr="00D10951">
                        <w:rPr>
                          <w:rFonts w:ascii="Times New Roman" w:hAnsi="Times New Roman" w:cs="Times New Roman"/>
                          <w:color w:val="3B3838" w:themeColor="background2" w:themeShade="40"/>
                          <w:sz w:val="24"/>
                          <w:szCs w:val="24"/>
                        </w:rPr>
                        <w:t xml:space="preserve"> </w:t>
                      </w:r>
                      <w:r w:rsidRPr="005B0D63">
                        <w:rPr>
                          <w:rFonts w:ascii="Times New Roman" w:hAnsi="Times New Roman" w:cs="Times New Roman"/>
                          <w:color w:val="171717" w:themeColor="background2" w:themeShade="1A"/>
                          <w:sz w:val="24"/>
                          <w:szCs w:val="24"/>
                        </w:rPr>
                        <w:t>Bee Genera Composition at site Chipman1.</w:t>
                      </w:r>
                    </w:p>
                  </w:txbxContent>
                </v:textbox>
                <w10:wrap type="square" anchorx="page"/>
              </v:shape>
            </w:pict>
          </mc:Fallback>
        </mc:AlternateContent>
      </w:r>
      <w:r w:rsidRPr="00E42DCB">
        <w:rPr>
          <w:rFonts w:ascii="Times New Roman" w:eastAsia="Times New Roman" w:hAnsi="Times New Roman" w:cs="Times New Roman"/>
          <w:b/>
          <w:bCs/>
          <w:noProof/>
          <w:color w:val="0D0D0D" w:themeColor="text1" w:themeTint="F2"/>
          <w:sz w:val="24"/>
          <w:szCs w:val="24"/>
        </w:rPr>
        <mc:AlternateContent>
          <mc:Choice Requires="wps">
            <w:drawing>
              <wp:anchor distT="45720" distB="45720" distL="114300" distR="114300" simplePos="0" relativeHeight="251678720" behindDoc="0" locked="0" layoutInCell="1" allowOverlap="1" wp14:anchorId="72720357" wp14:editId="1AF726E1">
                <wp:simplePos x="0" y="0"/>
                <wp:positionH relativeFrom="margin">
                  <wp:posOffset>-394</wp:posOffset>
                </wp:positionH>
                <wp:positionV relativeFrom="paragraph">
                  <wp:posOffset>226695</wp:posOffset>
                </wp:positionV>
                <wp:extent cx="3196590" cy="462915"/>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462915"/>
                        </a:xfrm>
                        <a:prstGeom prst="rect">
                          <a:avLst/>
                        </a:prstGeom>
                        <a:solidFill>
                          <a:srgbClr val="FFFFFF"/>
                        </a:solidFill>
                        <a:ln w="9525">
                          <a:noFill/>
                          <a:miter lim="800000"/>
                          <a:headEnd/>
                          <a:tailEnd/>
                        </a:ln>
                      </wps:spPr>
                      <wps:txbx>
                        <w:txbxContent>
                          <w:p w14:paraId="64F4168A" w14:textId="77777777" w:rsidR="00C605B5" w:rsidRPr="00D10951"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D10951">
                              <w:rPr>
                                <w:rFonts w:ascii="Times New Roman" w:hAnsi="Times New Roman" w:cs="Times New Roman"/>
                                <w:b/>
                                <w:bCs/>
                                <w:color w:val="171717" w:themeColor="background2" w:themeShade="1A"/>
                                <w:sz w:val="24"/>
                                <w:szCs w:val="24"/>
                              </w:rPr>
                              <w:t>S1.</w:t>
                            </w:r>
                            <w:r w:rsidRPr="00D10951">
                              <w:rPr>
                                <w:rFonts w:ascii="Times New Roman" w:hAnsi="Times New Roman" w:cs="Times New Roman"/>
                                <w:color w:val="171717" w:themeColor="background2" w:themeShade="1A"/>
                                <w:sz w:val="24"/>
                                <w:szCs w:val="24"/>
                              </w:rPr>
                              <w:t xml:space="preserve"> Bee Genera Composition at site Asotin.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20357" id="_x0000_s1035" type="#_x0000_t202" style="position:absolute;left:0;text-align:left;margin-left:-.05pt;margin-top:17.85pt;width:251.7pt;height:36.4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" stroked="f">
                <v:textbox>
                  <w:txbxContent>
                    <w:p w14:paraId="64F4168A" w14:textId="77777777" w:rsidR="00C605B5" w:rsidRPr="00D10951" w:rsidRDefault="00C605B5" w:rsidP="00C605B5">
                      <w:pPr>
                        <w:rPr>
                          <w:rFonts w:ascii="Times New Roman" w:hAnsi="Times New Roman" w:cs="Times New Roman"/>
                          <w:color w:val="171717" w:themeColor="background2" w:themeShade="1A"/>
                          <w:sz w:val="24"/>
                          <w:szCs w:val="24"/>
                        </w:rPr>
                      </w:pPr>
                      <w:r w:rsidRPr="00D1095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D10951">
                        <w:rPr>
                          <w:rFonts w:ascii="Times New Roman" w:hAnsi="Times New Roman" w:cs="Times New Roman"/>
                          <w:b/>
                          <w:bCs/>
                          <w:color w:val="171717" w:themeColor="background2" w:themeShade="1A"/>
                          <w:sz w:val="24"/>
                          <w:szCs w:val="24"/>
                        </w:rPr>
                        <w:t>S1.</w:t>
                      </w:r>
                      <w:r w:rsidRPr="00D10951">
                        <w:rPr>
                          <w:rFonts w:ascii="Times New Roman" w:hAnsi="Times New Roman" w:cs="Times New Roman"/>
                          <w:color w:val="171717" w:themeColor="background2" w:themeShade="1A"/>
                          <w:sz w:val="24"/>
                          <w:szCs w:val="24"/>
                        </w:rPr>
                        <w:t xml:space="preserve"> Bee Genera Composition at site Asotin.</w:t>
                      </w:r>
                    </w:p>
                  </w:txbxContent>
                </v:textbox>
                <w10:wrap type="square" anchorx="margin"/>
              </v:shape>
            </w:pict>
          </mc:Fallback>
        </mc:AlternateContent>
      </w:r>
      <w:r w:rsidRPr="00E42DCB">
        <w:rPr>
          <w:rFonts w:ascii="Times New Roman" w:eastAsia="Times New Roman" w:hAnsi="Times New Roman" w:cs="Times New Roman"/>
          <w:b/>
          <w:bCs/>
          <w:color w:val="0D0D0D" w:themeColor="text1" w:themeTint="F2"/>
          <w:sz w:val="24"/>
          <w:szCs w:val="24"/>
        </w:rPr>
        <w:t>Supplementary Figures</w:t>
      </w:r>
    </w:p>
    <w:p w14:paraId="33706FA8" w14:textId="77777777" w:rsidR="00C605B5" w:rsidRPr="00E42DCB" w:rsidRDefault="00C605B5" w:rsidP="00C605B5">
      <w:pPr>
        <w:spacing w:after="0" w:line="480" w:lineRule="auto"/>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99200" behindDoc="0" locked="0" layoutInCell="1" allowOverlap="1" wp14:anchorId="169B4C66" wp14:editId="5ECEA38B">
            <wp:simplePos x="0" y="0"/>
            <wp:positionH relativeFrom="column">
              <wp:posOffset>0</wp:posOffset>
            </wp:positionH>
            <wp:positionV relativeFrom="paragraph">
              <wp:posOffset>3476625</wp:posOffset>
            </wp:positionV>
            <wp:extent cx="2943225" cy="2342515"/>
            <wp:effectExtent l="0" t="0" r="0" b="635"/>
            <wp:wrapSquare wrapText="bothSides"/>
            <wp:docPr id="1359009899" name="Picture 1359009899" descr="A picture containing text, screenshot, colorfulness, diagram&#10;&#10;Description automatically generated">
              <a:extLst xmlns:a="http://schemas.openxmlformats.org/drawingml/2006/main">
                <a:ext uri="{FF2B5EF4-FFF2-40B4-BE49-F238E27FC236}">
                  <a16:creationId xmlns:a16="http://schemas.microsoft.com/office/drawing/2014/main" id="{70E02C37-D136-517F-F609-3BF61DB2A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9899" name="Picture 1359009899" descr="A picture containing text, screenshot, colorfulness, diagram&#10;&#10;Description automatically generated">
                      <a:extLst>
                        <a:ext uri="{FF2B5EF4-FFF2-40B4-BE49-F238E27FC236}">
                          <a16:creationId xmlns:a16="http://schemas.microsoft.com/office/drawing/2014/main" id="{70E02C37-D136-517F-F609-3BF61DB2AE89}"/>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225" cy="2342515"/>
                    </a:xfrm>
                    <a:prstGeom prst="rect">
                      <a:avLst/>
                    </a:prstGeom>
                  </pic:spPr>
                </pic:pic>
              </a:graphicData>
            </a:graphic>
          </wp:anchor>
        </w:drawing>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73600" behindDoc="0" locked="0" layoutInCell="1" allowOverlap="1" wp14:anchorId="3864F811" wp14:editId="148D8596">
            <wp:simplePos x="0" y="0"/>
            <wp:positionH relativeFrom="page">
              <wp:posOffset>3994224</wp:posOffset>
            </wp:positionH>
            <wp:positionV relativeFrom="paragraph">
              <wp:posOffset>3535244</wp:posOffset>
            </wp:positionV>
            <wp:extent cx="2875280" cy="2286635"/>
            <wp:effectExtent l="0" t="0" r="1270" b="0"/>
            <wp:wrapSquare wrapText="bothSides"/>
            <wp:docPr id="612778393" name="Picture 612778393" descr="A picture containing text, screenshot, colorfulness, diagram&#10;&#10;Description automatically generated">
              <a:extLst xmlns:a="http://schemas.openxmlformats.org/drawingml/2006/main">
                <a:ext uri="{FF2B5EF4-FFF2-40B4-BE49-F238E27FC236}">
                  <a16:creationId xmlns:a16="http://schemas.microsoft.com/office/drawing/2014/main" id="{BD894ED2-3B85-4983-98A5-D6A9D0BF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8393" name="Picture 612778393" descr="A picture containing text, screenshot, colorfulness, diagram&#10;&#10;Description automatically generated">
                      <a:extLst>
                        <a:ext uri="{FF2B5EF4-FFF2-40B4-BE49-F238E27FC236}">
                          <a16:creationId xmlns:a16="http://schemas.microsoft.com/office/drawing/2014/main" id="{BD894ED2-3B85-4983-98A5-D6A9D0BF7F08}"/>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5280" cy="2286635"/>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80768" behindDoc="0" locked="0" layoutInCell="1" allowOverlap="1" wp14:anchorId="144A8411" wp14:editId="09B938FA">
                <wp:simplePos x="0" y="0"/>
                <wp:positionH relativeFrom="margin">
                  <wp:posOffset>0</wp:posOffset>
                </wp:positionH>
                <wp:positionV relativeFrom="paragraph">
                  <wp:posOffset>2853055</wp:posOffset>
                </wp:positionV>
                <wp:extent cx="3086100" cy="453390"/>
                <wp:effectExtent l="0" t="0" r="0" b="3810"/>
                <wp:wrapSquare wrapText="bothSides"/>
                <wp:docPr id="1700507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453390"/>
                        </a:xfrm>
                        <a:prstGeom prst="rect">
                          <a:avLst/>
                        </a:prstGeom>
                        <a:solidFill>
                          <a:srgbClr val="FFFFFF"/>
                        </a:solidFill>
                        <a:ln w="9525">
                          <a:noFill/>
                          <a:miter lim="800000"/>
                          <a:headEnd/>
                          <a:tailEnd/>
                        </a:ln>
                      </wps:spPr>
                      <wps:txbx>
                        <w:txbxContent>
                          <w:p w14:paraId="5788F6DD" w14:textId="77777777" w:rsidR="00C605B5" w:rsidRPr="00D10951" w:rsidRDefault="00C605B5" w:rsidP="00C605B5">
                            <w:pPr>
                              <w:rPr>
                                <w:rFonts w:ascii="Times New Roman" w:hAnsi="Times New Roman" w:cs="Times New Roman"/>
                                <w:color w:val="000000" w:themeColor="text1"/>
                                <w:sz w:val="24"/>
                                <w:szCs w:val="24"/>
                              </w:rPr>
                            </w:pPr>
                            <w:r w:rsidRPr="00D10951">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D10951">
                              <w:rPr>
                                <w:rFonts w:ascii="Times New Roman" w:hAnsi="Times New Roman" w:cs="Times New Roman"/>
                                <w:b/>
                                <w:bCs/>
                                <w:color w:val="000000" w:themeColor="text1"/>
                                <w:sz w:val="24"/>
                                <w:szCs w:val="24"/>
                              </w:rPr>
                              <w:t xml:space="preserve">S3. </w:t>
                            </w:r>
                            <w:r w:rsidRPr="00D10951">
                              <w:rPr>
                                <w:rFonts w:ascii="Times New Roman" w:hAnsi="Times New Roman" w:cs="Times New Roman"/>
                                <w:color w:val="000000" w:themeColor="text1"/>
                                <w:sz w:val="24"/>
                                <w:szCs w:val="24"/>
                              </w:rPr>
                              <w:t>Bee Genera Composition at site Chipman2.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A8411" id="_x0000_s1036" type="#_x0000_t202" style="position:absolute;margin-left:0;margin-top:224.65pt;width:243pt;height:35.7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" stroked="f">
                <v:textbox>
                  <w:txbxContent>
                    <w:p w14:paraId="5788F6DD" w14:textId="77777777" w:rsidR="00C605B5" w:rsidRPr="00D10951" w:rsidRDefault="00C605B5" w:rsidP="00C605B5">
                      <w:pPr>
                        <w:rPr>
                          <w:rFonts w:ascii="Times New Roman" w:hAnsi="Times New Roman" w:cs="Times New Roman"/>
                          <w:color w:val="000000" w:themeColor="text1"/>
                          <w:sz w:val="24"/>
                          <w:szCs w:val="24"/>
                        </w:rPr>
                      </w:pPr>
                      <w:r w:rsidRPr="00D10951">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D10951">
                        <w:rPr>
                          <w:rFonts w:ascii="Times New Roman" w:hAnsi="Times New Roman" w:cs="Times New Roman"/>
                          <w:b/>
                          <w:bCs/>
                          <w:color w:val="000000" w:themeColor="text1"/>
                          <w:sz w:val="24"/>
                          <w:szCs w:val="24"/>
                        </w:rPr>
                        <w:t xml:space="preserve">S3. </w:t>
                      </w:r>
                      <w:r w:rsidRPr="00D10951">
                        <w:rPr>
                          <w:rFonts w:ascii="Times New Roman" w:hAnsi="Times New Roman" w:cs="Times New Roman"/>
                          <w:color w:val="000000" w:themeColor="text1"/>
                          <w:sz w:val="24"/>
                          <w:szCs w:val="24"/>
                        </w:rPr>
                        <w:t>Bee Genera Composition at site Chipman2.</w:t>
                      </w:r>
                    </w:p>
                  </w:txbxContent>
                </v:textbox>
                <w10:wrap type="square" anchorx="margin"/>
              </v:shape>
            </w:pict>
          </mc:Fallback>
        </mc:AlternateContent>
      </w:r>
    </w:p>
    <w:p w14:paraId="7B78511A" w14:textId="77777777" w:rsidR="00C605B5" w:rsidRPr="00E42DCB" w:rsidRDefault="00C605B5" w:rsidP="00C605B5">
      <w:pPr>
        <w:spacing w:after="0" w:line="480" w:lineRule="auto"/>
        <w:rPr>
          <w:rFonts w:ascii="Times New Roman" w:eastAsia="Times New Roman" w:hAnsi="Times New Roman" w:cs="Times New Roman"/>
          <w:color w:val="0D0D0D" w:themeColor="text1" w:themeTint="F2"/>
          <w:sz w:val="24"/>
          <w:szCs w:val="24"/>
        </w:rPr>
      </w:pPr>
    </w:p>
    <w:p w14:paraId="51CC40D0"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p>
    <w:p w14:paraId="23DF5AD5" w14:textId="77777777" w:rsidR="00C605B5" w:rsidRPr="00E42DCB" w:rsidRDefault="00C605B5" w:rsidP="00C605B5">
      <w:pPr>
        <w:spacing w:after="0" w:line="480" w:lineRule="auto"/>
        <w:ind w:hanging="480"/>
        <w:jc w:val="center"/>
        <w:rPr>
          <w:rFonts w:ascii="Times New Roman" w:eastAsia="Times New Roman" w:hAnsi="Times New Roman" w:cs="Times New Roman"/>
          <w:color w:val="0D0D0D" w:themeColor="text1" w:themeTint="F2"/>
          <w:sz w:val="24"/>
          <w:szCs w:val="24"/>
        </w:rPr>
      </w:pPr>
    </w:p>
    <w:p w14:paraId="4AAC6D1A"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p>
    <w:p w14:paraId="53E26279"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lastRenderedPageBreak/>
        <mc:AlternateContent>
          <mc:Choice Requires="wps">
            <w:drawing>
              <wp:anchor distT="45720" distB="45720" distL="114300" distR="114300" simplePos="0" relativeHeight="251682816" behindDoc="0" locked="0" layoutInCell="1" allowOverlap="1" wp14:anchorId="21CB7629" wp14:editId="1580C43C">
                <wp:simplePos x="0" y="0"/>
                <wp:positionH relativeFrom="margin">
                  <wp:posOffset>33372</wp:posOffset>
                </wp:positionH>
                <wp:positionV relativeFrom="paragraph">
                  <wp:posOffset>20023</wp:posOffset>
                </wp:positionV>
                <wp:extent cx="2868578" cy="436880"/>
                <wp:effectExtent l="0" t="0" r="8255" b="1270"/>
                <wp:wrapNone/>
                <wp:docPr id="7179180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578" cy="436880"/>
                        </a:xfrm>
                        <a:prstGeom prst="rect">
                          <a:avLst/>
                        </a:prstGeom>
                        <a:solidFill>
                          <a:srgbClr val="FFFFFF"/>
                        </a:solidFill>
                        <a:ln w="9525">
                          <a:noFill/>
                          <a:miter lim="800000"/>
                          <a:headEnd/>
                          <a:tailEnd/>
                        </a:ln>
                      </wps:spPr>
                      <wps:txbx>
                        <w:txbxContent>
                          <w:p w14:paraId="2F5476F5" w14:textId="77777777" w:rsidR="00C605B5" w:rsidRPr="005B0D63" w:rsidRDefault="00C605B5" w:rsidP="00C605B5">
                            <w:pPr>
                              <w:rPr>
                                <w:rFonts w:ascii="Times New Roman" w:hAnsi="Times New Roman" w:cs="Times New Roman"/>
                                <w:color w:val="171717" w:themeColor="background2" w:themeShade="1A"/>
                                <w:sz w:val="24"/>
                                <w:szCs w:val="24"/>
                              </w:rPr>
                            </w:pPr>
                            <w:r w:rsidRPr="005B0D63">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5B0D63">
                              <w:rPr>
                                <w:rFonts w:ascii="Times New Roman" w:hAnsi="Times New Roman" w:cs="Times New Roman"/>
                                <w:b/>
                                <w:bCs/>
                                <w:color w:val="171717" w:themeColor="background2" w:themeShade="1A"/>
                                <w:sz w:val="24"/>
                                <w:szCs w:val="24"/>
                              </w:rPr>
                              <w:t>S5.</w:t>
                            </w:r>
                            <w:r w:rsidRPr="005B0D63">
                              <w:rPr>
                                <w:rFonts w:ascii="Times New Roman" w:hAnsi="Times New Roman" w:cs="Times New Roman"/>
                                <w:color w:val="171717" w:themeColor="background2" w:themeShade="1A"/>
                                <w:sz w:val="24"/>
                                <w:szCs w:val="24"/>
                              </w:rPr>
                              <w:t xml:space="preserve"> Bee Genera Composition at site Clark2.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B7629" id="_x0000_s1037" type="#_x0000_t202" style="position:absolute;margin-left:2.65pt;margin-top:1.6pt;width:225.85pt;height:34.4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" stroked="f">
                <v:textbox>
                  <w:txbxContent>
                    <w:p w14:paraId="2F5476F5" w14:textId="77777777" w:rsidR="00C605B5" w:rsidRPr="005B0D63" w:rsidRDefault="00C605B5" w:rsidP="00C605B5">
                      <w:pPr>
                        <w:rPr>
                          <w:rFonts w:ascii="Times New Roman" w:hAnsi="Times New Roman" w:cs="Times New Roman"/>
                          <w:color w:val="171717" w:themeColor="background2" w:themeShade="1A"/>
                          <w:sz w:val="24"/>
                          <w:szCs w:val="24"/>
                        </w:rPr>
                      </w:pPr>
                      <w:r w:rsidRPr="005B0D63">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5B0D63">
                        <w:rPr>
                          <w:rFonts w:ascii="Times New Roman" w:hAnsi="Times New Roman" w:cs="Times New Roman"/>
                          <w:b/>
                          <w:bCs/>
                          <w:color w:val="171717" w:themeColor="background2" w:themeShade="1A"/>
                          <w:sz w:val="24"/>
                          <w:szCs w:val="24"/>
                        </w:rPr>
                        <w:t>S5.</w:t>
                      </w:r>
                      <w:r w:rsidRPr="005B0D63">
                        <w:rPr>
                          <w:rFonts w:ascii="Times New Roman" w:hAnsi="Times New Roman" w:cs="Times New Roman"/>
                          <w:color w:val="171717" w:themeColor="background2" w:themeShade="1A"/>
                          <w:sz w:val="24"/>
                          <w:szCs w:val="24"/>
                        </w:rPr>
                        <w:t xml:space="preserve"> Bee Genera Composition at site Clark2.</w:t>
                      </w:r>
                    </w:p>
                  </w:txbxContent>
                </v:textbox>
                <w10:wrap anchorx="margin"/>
              </v:shape>
            </w:pict>
          </mc:Fallback>
        </mc:AlternateContent>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83840" behindDoc="0" locked="0" layoutInCell="1" allowOverlap="1" wp14:anchorId="07F4F443" wp14:editId="5B4B663C">
                <wp:simplePos x="0" y="0"/>
                <wp:positionH relativeFrom="margin">
                  <wp:posOffset>3003504</wp:posOffset>
                </wp:positionH>
                <wp:positionV relativeFrom="paragraph">
                  <wp:posOffset>46720</wp:posOffset>
                </wp:positionV>
                <wp:extent cx="2859169" cy="524779"/>
                <wp:effectExtent l="0" t="0" r="0" b="8890"/>
                <wp:wrapNone/>
                <wp:docPr id="1539676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169" cy="524779"/>
                        </a:xfrm>
                        <a:prstGeom prst="rect">
                          <a:avLst/>
                        </a:prstGeom>
                        <a:solidFill>
                          <a:srgbClr val="FFFFFF"/>
                        </a:solidFill>
                        <a:ln w="9525">
                          <a:noFill/>
                          <a:miter lim="800000"/>
                          <a:headEnd/>
                          <a:tailEnd/>
                        </a:ln>
                      </wps:spPr>
                      <wps:txbx>
                        <w:txbxContent>
                          <w:p w14:paraId="63CC9F5B" w14:textId="77777777" w:rsidR="00C605B5" w:rsidRPr="005B0D63" w:rsidRDefault="00C605B5" w:rsidP="00C605B5">
                            <w:pPr>
                              <w:rPr>
                                <w:rFonts w:ascii="Times New Roman" w:hAnsi="Times New Roman" w:cs="Times New Roman"/>
                                <w:color w:val="3B3838" w:themeColor="background2" w:themeShade="40"/>
                                <w:sz w:val="24"/>
                                <w:szCs w:val="24"/>
                              </w:rPr>
                            </w:pPr>
                            <w:r w:rsidRPr="005B0D63">
                              <w:rPr>
                                <w:rFonts w:ascii="Times New Roman" w:hAnsi="Times New Roman" w:cs="Times New Roman"/>
                                <w:b/>
                                <w:bCs/>
                                <w:color w:val="3B3838" w:themeColor="background2" w:themeShade="40"/>
                                <w:sz w:val="24"/>
                                <w:szCs w:val="24"/>
                              </w:rPr>
                              <w:t xml:space="preserve">Fig. </w:t>
                            </w:r>
                            <w:r>
                              <w:rPr>
                                <w:rFonts w:ascii="Times New Roman" w:hAnsi="Times New Roman" w:cs="Times New Roman"/>
                                <w:b/>
                                <w:bCs/>
                                <w:color w:val="3B3838" w:themeColor="background2" w:themeShade="40"/>
                                <w:sz w:val="24"/>
                                <w:szCs w:val="24"/>
                              </w:rPr>
                              <w:t>1.</w:t>
                            </w:r>
                            <w:r w:rsidRPr="005B0D63">
                              <w:rPr>
                                <w:rFonts w:ascii="Times New Roman" w:hAnsi="Times New Roman" w:cs="Times New Roman"/>
                                <w:b/>
                                <w:bCs/>
                                <w:color w:val="3B3838" w:themeColor="background2" w:themeShade="40"/>
                                <w:sz w:val="24"/>
                                <w:szCs w:val="24"/>
                              </w:rPr>
                              <w:t>S6.</w:t>
                            </w:r>
                            <w:r w:rsidRPr="005B0D63">
                              <w:rPr>
                                <w:rFonts w:ascii="Times New Roman" w:hAnsi="Times New Roman" w:cs="Times New Roman"/>
                                <w:color w:val="3B3838" w:themeColor="background2" w:themeShade="40"/>
                                <w:sz w:val="24"/>
                                <w:szCs w:val="24"/>
                              </w:rPr>
                              <w:t xml:space="preserve"> </w:t>
                            </w:r>
                            <w:r w:rsidRPr="005B0D63">
                              <w:rPr>
                                <w:rFonts w:ascii="Times New Roman" w:hAnsi="Times New Roman" w:cs="Times New Roman"/>
                                <w:color w:val="171717" w:themeColor="background2" w:themeShade="1A"/>
                                <w:sz w:val="24"/>
                                <w:szCs w:val="24"/>
                              </w:rPr>
                              <w:t>Bee Genera Composition at site Spangle</w:t>
                            </w:r>
                            <w:r w:rsidRPr="005B0D63">
                              <w:rPr>
                                <w:rFonts w:ascii="Times New Roman" w:hAnsi="Times New Roman" w:cs="Times New Roman"/>
                                <w:color w:val="3B3838" w:themeColor="background2" w:themeShade="40"/>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4F443" id="_x0000_s1038" type="#_x0000_t202" style="position:absolute;margin-left:236.5pt;margin-top:3.7pt;width:225.15pt;height:41.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" stroked="f">
                <v:textbox>
                  <w:txbxContent>
                    <w:p w14:paraId="63CC9F5B" w14:textId="77777777" w:rsidR="00C605B5" w:rsidRPr="005B0D63" w:rsidRDefault="00C605B5" w:rsidP="00C605B5">
                      <w:pPr>
                        <w:rPr>
                          <w:rFonts w:ascii="Times New Roman" w:hAnsi="Times New Roman" w:cs="Times New Roman"/>
                          <w:color w:val="3B3838" w:themeColor="background2" w:themeShade="40"/>
                          <w:sz w:val="24"/>
                          <w:szCs w:val="24"/>
                        </w:rPr>
                      </w:pPr>
                      <w:r w:rsidRPr="005B0D63">
                        <w:rPr>
                          <w:rFonts w:ascii="Times New Roman" w:hAnsi="Times New Roman" w:cs="Times New Roman"/>
                          <w:b/>
                          <w:bCs/>
                          <w:color w:val="3B3838" w:themeColor="background2" w:themeShade="40"/>
                          <w:sz w:val="24"/>
                          <w:szCs w:val="24"/>
                        </w:rPr>
                        <w:t xml:space="preserve">Fig. </w:t>
                      </w:r>
                      <w:r>
                        <w:rPr>
                          <w:rFonts w:ascii="Times New Roman" w:hAnsi="Times New Roman" w:cs="Times New Roman"/>
                          <w:b/>
                          <w:bCs/>
                          <w:color w:val="3B3838" w:themeColor="background2" w:themeShade="40"/>
                          <w:sz w:val="24"/>
                          <w:szCs w:val="24"/>
                        </w:rPr>
                        <w:t>1.</w:t>
                      </w:r>
                      <w:r w:rsidRPr="005B0D63">
                        <w:rPr>
                          <w:rFonts w:ascii="Times New Roman" w:hAnsi="Times New Roman" w:cs="Times New Roman"/>
                          <w:b/>
                          <w:bCs/>
                          <w:color w:val="3B3838" w:themeColor="background2" w:themeShade="40"/>
                          <w:sz w:val="24"/>
                          <w:szCs w:val="24"/>
                        </w:rPr>
                        <w:t>S6.</w:t>
                      </w:r>
                      <w:r w:rsidRPr="005B0D63">
                        <w:rPr>
                          <w:rFonts w:ascii="Times New Roman" w:hAnsi="Times New Roman" w:cs="Times New Roman"/>
                          <w:color w:val="3B3838" w:themeColor="background2" w:themeShade="40"/>
                          <w:sz w:val="24"/>
                          <w:szCs w:val="24"/>
                        </w:rPr>
                        <w:t xml:space="preserve"> </w:t>
                      </w:r>
                      <w:r w:rsidRPr="005B0D63">
                        <w:rPr>
                          <w:rFonts w:ascii="Times New Roman" w:hAnsi="Times New Roman" w:cs="Times New Roman"/>
                          <w:color w:val="171717" w:themeColor="background2" w:themeShade="1A"/>
                          <w:sz w:val="24"/>
                          <w:szCs w:val="24"/>
                        </w:rPr>
                        <w:t>Bee Genera Composition at site Spangle</w:t>
                      </w:r>
                      <w:r w:rsidRPr="005B0D63">
                        <w:rPr>
                          <w:rFonts w:ascii="Times New Roman" w:hAnsi="Times New Roman" w:cs="Times New Roman"/>
                          <w:color w:val="3B3838" w:themeColor="background2" w:themeShade="40"/>
                          <w:sz w:val="24"/>
                          <w:szCs w:val="24"/>
                        </w:rPr>
                        <w:t>.</w:t>
                      </w:r>
                    </w:p>
                  </w:txbxContent>
                </v:textbox>
                <w10:wrap anchorx="margin"/>
              </v:shape>
            </w:pict>
          </mc:Fallback>
        </mc:AlternateContent>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700224" behindDoc="0" locked="0" layoutInCell="1" allowOverlap="1" wp14:anchorId="769DF8F7" wp14:editId="25650E86">
            <wp:simplePos x="0" y="0"/>
            <wp:positionH relativeFrom="column">
              <wp:posOffset>30480</wp:posOffset>
            </wp:positionH>
            <wp:positionV relativeFrom="paragraph">
              <wp:posOffset>456764</wp:posOffset>
            </wp:positionV>
            <wp:extent cx="2889250" cy="2298065"/>
            <wp:effectExtent l="0" t="0" r="6350" b="6985"/>
            <wp:wrapSquare wrapText="bothSides"/>
            <wp:docPr id="1102061195" name="Picture 1102061195" descr="A picture containing text, screenshot, colorfulness, diagram&#10;&#10;Description automatically generated">
              <a:extLst xmlns:a="http://schemas.openxmlformats.org/drawingml/2006/main">
                <a:ext uri="{FF2B5EF4-FFF2-40B4-BE49-F238E27FC236}">
                  <a16:creationId xmlns:a16="http://schemas.microsoft.com/office/drawing/2014/main" id="{70E02C37-D136-517F-F609-3BF61DB2A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1195" name="Picture 1102061195" descr="A picture containing text, screenshot, colorfulness, diagram&#10;&#10;Description automatically generated">
                      <a:extLst>
                        <a:ext uri="{FF2B5EF4-FFF2-40B4-BE49-F238E27FC236}">
                          <a16:creationId xmlns:a16="http://schemas.microsoft.com/office/drawing/2014/main" id="{70E02C37-D136-517F-F609-3BF61DB2AE89}"/>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9250" cy="2298065"/>
                    </a:xfrm>
                    <a:prstGeom prst="rect">
                      <a:avLst/>
                    </a:prstGeom>
                  </pic:spPr>
                </pic:pic>
              </a:graphicData>
            </a:graphic>
            <wp14:sizeRelH relativeFrom="margin">
              <wp14:pctWidth>0</wp14:pctWidth>
            </wp14:sizeRelH>
            <wp14:sizeRelV relativeFrom="margin">
              <wp14:pctHeight>0</wp14:pctHeight>
            </wp14:sizeRelV>
          </wp:anchor>
        </w:drawing>
      </w:r>
    </w:p>
    <w:p w14:paraId="2EE8A89B" w14:textId="77777777" w:rsidR="00C605B5" w:rsidRPr="00E42DCB" w:rsidRDefault="00C605B5" w:rsidP="00C605B5">
      <w:pPr>
        <w:spacing w:after="0" w:line="480" w:lineRule="auto"/>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74624" behindDoc="0" locked="0" layoutInCell="1" allowOverlap="1" wp14:anchorId="30EAE8A6" wp14:editId="3EEBE419">
            <wp:simplePos x="0" y="0"/>
            <wp:positionH relativeFrom="page">
              <wp:posOffset>3980504</wp:posOffset>
            </wp:positionH>
            <wp:positionV relativeFrom="page">
              <wp:posOffset>1483253</wp:posOffset>
            </wp:positionV>
            <wp:extent cx="2879725" cy="2291080"/>
            <wp:effectExtent l="0" t="0" r="0" b="0"/>
            <wp:wrapSquare wrapText="bothSides"/>
            <wp:docPr id="1880622177" name="Picture 1880622177" descr="A picture containing text, screenshot, colorfulness, diagram&#10;&#10;Description automatically generated">
              <a:extLst xmlns:a="http://schemas.openxmlformats.org/drawingml/2006/main">
                <a:ext uri="{FF2B5EF4-FFF2-40B4-BE49-F238E27FC236}">
                  <a16:creationId xmlns:a16="http://schemas.microsoft.com/office/drawing/2014/main" id="{BD894ED2-3B85-4983-98A5-D6A9D0BF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2177" name="Picture 1880622177" descr="A picture containing text, screenshot, colorfulness, diagram&#10;&#10;Description automatically generated">
                      <a:extLst>
                        <a:ext uri="{FF2B5EF4-FFF2-40B4-BE49-F238E27FC236}">
                          <a16:creationId xmlns:a16="http://schemas.microsoft.com/office/drawing/2014/main" id="{BD894ED2-3B85-4983-98A5-D6A9D0BF7F08}"/>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9725" cy="2291080"/>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85888" behindDoc="0" locked="0" layoutInCell="1" allowOverlap="1" wp14:anchorId="7A9A6AF8" wp14:editId="1106AEC6">
                <wp:simplePos x="0" y="0"/>
                <wp:positionH relativeFrom="margin">
                  <wp:posOffset>3056890</wp:posOffset>
                </wp:positionH>
                <wp:positionV relativeFrom="page">
                  <wp:posOffset>4197424</wp:posOffset>
                </wp:positionV>
                <wp:extent cx="2886075" cy="474345"/>
                <wp:effectExtent l="0" t="0" r="9525" b="1905"/>
                <wp:wrapSquare wrapText="bothSides"/>
                <wp:docPr id="1968647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474345"/>
                        </a:xfrm>
                        <a:prstGeom prst="rect">
                          <a:avLst/>
                        </a:prstGeom>
                        <a:solidFill>
                          <a:srgbClr val="FFFFFF"/>
                        </a:solidFill>
                        <a:ln w="9525">
                          <a:noFill/>
                          <a:miter lim="800000"/>
                          <a:headEnd/>
                          <a:tailEnd/>
                        </a:ln>
                      </wps:spPr>
                      <wps:txbx>
                        <w:txbxContent>
                          <w:p w14:paraId="75A30E47" w14:textId="77777777" w:rsidR="00C605B5" w:rsidRPr="00996A81" w:rsidRDefault="00C605B5" w:rsidP="00C605B5">
                            <w:pPr>
                              <w:rPr>
                                <w:rFonts w:ascii="Times New Roman" w:hAnsi="Times New Roman" w:cs="Times New Roman"/>
                                <w:color w:val="171717" w:themeColor="background2" w:themeShade="1A"/>
                                <w:sz w:val="24"/>
                                <w:szCs w:val="24"/>
                              </w:rPr>
                            </w:pPr>
                            <w:r w:rsidRPr="00996A8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996A81">
                              <w:rPr>
                                <w:rFonts w:ascii="Times New Roman" w:hAnsi="Times New Roman" w:cs="Times New Roman"/>
                                <w:b/>
                                <w:bCs/>
                                <w:color w:val="171717" w:themeColor="background2" w:themeShade="1A"/>
                                <w:sz w:val="24"/>
                                <w:szCs w:val="24"/>
                              </w:rPr>
                              <w:t>S8.</w:t>
                            </w:r>
                            <w:r w:rsidRPr="00996A81">
                              <w:rPr>
                                <w:rFonts w:ascii="Times New Roman" w:hAnsi="Times New Roman" w:cs="Times New Roman"/>
                                <w:color w:val="171717" w:themeColor="background2" w:themeShade="1A"/>
                                <w:sz w:val="24"/>
                                <w:szCs w:val="24"/>
                              </w:rPr>
                              <w:t xml:space="preserve"> Bee Genera Composition at site Hutchins.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A6AF8" id="_x0000_s1039" type="#_x0000_t202" style="position:absolute;margin-left:240.7pt;margin-top:330.5pt;width:227.25pt;height:37.3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" stroked="f">
                <v:textbox>
                  <w:txbxContent>
                    <w:p w14:paraId="75A30E47" w14:textId="77777777" w:rsidR="00C605B5" w:rsidRPr="00996A81" w:rsidRDefault="00C605B5" w:rsidP="00C605B5">
                      <w:pPr>
                        <w:rPr>
                          <w:rFonts w:ascii="Times New Roman" w:hAnsi="Times New Roman" w:cs="Times New Roman"/>
                          <w:color w:val="171717" w:themeColor="background2" w:themeShade="1A"/>
                          <w:sz w:val="24"/>
                          <w:szCs w:val="24"/>
                        </w:rPr>
                      </w:pPr>
                      <w:r w:rsidRPr="00996A8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996A81">
                        <w:rPr>
                          <w:rFonts w:ascii="Times New Roman" w:hAnsi="Times New Roman" w:cs="Times New Roman"/>
                          <w:b/>
                          <w:bCs/>
                          <w:color w:val="171717" w:themeColor="background2" w:themeShade="1A"/>
                          <w:sz w:val="24"/>
                          <w:szCs w:val="24"/>
                        </w:rPr>
                        <w:t>S8.</w:t>
                      </w:r>
                      <w:r w:rsidRPr="00996A81">
                        <w:rPr>
                          <w:rFonts w:ascii="Times New Roman" w:hAnsi="Times New Roman" w:cs="Times New Roman"/>
                          <w:color w:val="171717" w:themeColor="background2" w:themeShade="1A"/>
                          <w:sz w:val="24"/>
                          <w:szCs w:val="24"/>
                        </w:rPr>
                        <w:t xml:space="preserve"> Bee Genera Composition at site Hutchins.</w:t>
                      </w:r>
                    </w:p>
                  </w:txbxContent>
                </v:textbox>
                <w10:wrap type="square" anchorx="margin" anchory="page"/>
              </v:shape>
            </w:pict>
          </mc:Fallback>
        </mc:AlternateContent>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84864" behindDoc="0" locked="0" layoutInCell="1" allowOverlap="1" wp14:anchorId="486B8D03" wp14:editId="610D96F0">
                <wp:simplePos x="0" y="0"/>
                <wp:positionH relativeFrom="margin">
                  <wp:posOffset>13349</wp:posOffset>
                </wp:positionH>
                <wp:positionV relativeFrom="page">
                  <wp:posOffset>4197424</wp:posOffset>
                </wp:positionV>
                <wp:extent cx="2903220" cy="474345"/>
                <wp:effectExtent l="0" t="0" r="0" b="1905"/>
                <wp:wrapSquare wrapText="bothSides"/>
                <wp:docPr id="2072710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474345"/>
                        </a:xfrm>
                        <a:prstGeom prst="rect">
                          <a:avLst/>
                        </a:prstGeom>
                        <a:solidFill>
                          <a:srgbClr val="FFFFFF"/>
                        </a:solidFill>
                        <a:ln w="9525">
                          <a:noFill/>
                          <a:miter lim="800000"/>
                          <a:headEnd/>
                          <a:tailEnd/>
                        </a:ln>
                      </wps:spPr>
                      <wps:txbx>
                        <w:txbxContent>
                          <w:p w14:paraId="22A83C38" w14:textId="77777777" w:rsidR="00C605B5" w:rsidRPr="00996A81" w:rsidRDefault="00C605B5" w:rsidP="00C605B5">
                            <w:pPr>
                              <w:rPr>
                                <w:rFonts w:ascii="Times New Roman" w:hAnsi="Times New Roman" w:cs="Times New Roman"/>
                                <w:color w:val="171717" w:themeColor="background2" w:themeShade="1A"/>
                                <w:sz w:val="24"/>
                                <w:szCs w:val="24"/>
                              </w:rPr>
                            </w:pPr>
                            <w:r w:rsidRPr="00996A8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996A81">
                              <w:rPr>
                                <w:rFonts w:ascii="Times New Roman" w:hAnsi="Times New Roman" w:cs="Times New Roman"/>
                                <w:b/>
                                <w:bCs/>
                                <w:color w:val="171717" w:themeColor="background2" w:themeShade="1A"/>
                                <w:sz w:val="24"/>
                                <w:szCs w:val="24"/>
                              </w:rPr>
                              <w:t>S7.</w:t>
                            </w:r>
                            <w:r w:rsidRPr="00996A81">
                              <w:rPr>
                                <w:rFonts w:ascii="Times New Roman" w:hAnsi="Times New Roman" w:cs="Times New Roman"/>
                                <w:color w:val="171717" w:themeColor="background2" w:themeShade="1A"/>
                                <w:sz w:val="24"/>
                                <w:szCs w:val="24"/>
                              </w:rPr>
                              <w:t xml:space="preserve"> Bee Genera Composition at site Plaza.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B8D03" id="_x0000_s1040" type="#_x0000_t202" style="position:absolute;margin-left:1.05pt;margin-top:330.5pt;width:228.6pt;height:37.3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" stroked="f">
                <v:textbox>
                  <w:txbxContent>
                    <w:p w14:paraId="22A83C38" w14:textId="77777777" w:rsidR="00C605B5" w:rsidRPr="00996A81" w:rsidRDefault="00C605B5" w:rsidP="00C605B5">
                      <w:pPr>
                        <w:rPr>
                          <w:rFonts w:ascii="Times New Roman" w:hAnsi="Times New Roman" w:cs="Times New Roman"/>
                          <w:color w:val="171717" w:themeColor="background2" w:themeShade="1A"/>
                          <w:sz w:val="24"/>
                          <w:szCs w:val="24"/>
                        </w:rPr>
                      </w:pPr>
                      <w:r w:rsidRPr="00996A81">
                        <w:rPr>
                          <w:rFonts w:ascii="Times New Roman" w:hAnsi="Times New Roman" w:cs="Times New Roman"/>
                          <w:b/>
                          <w:bCs/>
                          <w:color w:val="171717" w:themeColor="background2" w:themeShade="1A"/>
                          <w:sz w:val="24"/>
                          <w:szCs w:val="24"/>
                        </w:rPr>
                        <w:t xml:space="preserve">Fig. </w:t>
                      </w:r>
                      <w:r>
                        <w:rPr>
                          <w:rFonts w:ascii="Times New Roman" w:hAnsi="Times New Roman" w:cs="Times New Roman"/>
                          <w:b/>
                          <w:bCs/>
                          <w:color w:val="171717" w:themeColor="background2" w:themeShade="1A"/>
                          <w:sz w:val="24"/>
                          <w:szCs w:val="24"/>
                        </w:rPr>
                        <w:t>1.</w:t>
                      </w:r>
                      <w:r w:rsidRPr="00996A81">
                        <w:rPr>
                          <w:rFonts w:ascii="Times New Roman" w:hAnsi="Times New Roman" w:cs="Times New Roman"/>
                          <w:b/>
                          <w:bCs/>
                          <w:color w:val="171717" w:themeColor="background2" w:themeShade="1A"/>
                          <w:sz w:val="24"/>
                          <w:szCs w:val="24"/>
                        </w:rPr>
                        <w:t>S7.</w:t>
                      </w:r>
                      <w:r w:rsidRPr="00996A81">
                        <w:rPr>
                          <w:rFonts w:ascii="Times New Roman" w:hAnsi="Times New Roman" w:cs="Times New Roman"/>
                          <w:color w:val="171717" w:themeColor="background2" w:themeShade="1A"/>
                          <w:sz w:val="24"/>
                          <w:szCs w:val="24"/>
                        </w:rPr>
                        <w:t xml:space="preserve"> Bee Genera Composition at site Plaza.</w:t>
                      </w:r>
                    </w:p>
                  </w:txbxContent>
                </v:textbox>
                <w10:wrap type="square" anchorx="margin" anchory="page"/>
              </v:shape>
            </w:pict>
          </mc:Fallback>
        </mc:AlternateContent>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701248" behindDoc="0" locked="0" layoutInCell="1" allowOverlap="1" wp14:anchorId="61644FC6" wp14:editId="60554FEB">
            <wp:simplePos x="0" y="0"/>
            <wp:positionH relativeFrom="column">
              <wp:posOffset>13335</wp:posOffset>
            </wp:positionH>
            <wp:positionV relativeFrom="page">
              <wp:posOffset>4671060</wp:posOffset>
            </wp:positionV>
            <wp:extent cx="2889885" cy="2300605"/>
            <wp:effectExtent l="0" t="0" r="5715" b="4445"/>
            <wp:wrapSquare wrapText="bothSides"/>
            <wp:docPr id="825848385" name="Picture 825848385" descr="A picture containing text, screenshot, colorfulness, diagram&#10;&#10;Description automatically generated">
              <a:extLst xmlns:a="http://schemas.openxmlformats.org/drawingml/2006/main">
                <a:ext uri="{FF2B5EF4-FFF2-40B4-BE49-F238E27FC236}">
                  <a16:creationId xmlns:a16="http://schemas.microsoft.com/office/drawing/2014/main" id="{70E02C37-D136-517F-F609-3BF61DB2A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8385" name="Picture 825848385" descr="A picture containing text, screenshot, colorfulness, diagram&#10;&#10;Description automatically generated">
                      <a:extLst>
                        <a:ext uri="{FF2B5EF4-FFF2-40B4-BE49-F238E27FC236}">
                          <a16:creationId xmlns:a16="http://schemas.microsoft.com/office/drawing/2014/main" id="{70E02C37-D136-517F-F609-3BF61DB2AE89}"/>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9885" cy="2300605"/>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75648" behindDoc="0" locked="0" layoutInCell="1" allowOverlap="1" wp14:anchorId="43E7E747" wp14:editId="32A060C4">
            <wp:simplePos x="0" y="0"/>
            <wp:positionH relativeFrom="page">
              <wp:posOffset>3971290</wp:posOffset>
            </wp:positionH>
            <wp:positionV relativeFrom="page">
              <wp:posOffset>4685665</wp:posOffset>
            </wp:positionV>
            <wp:extent cx="2875915" cy="2287270"/>
            <wp:effectExtent l="0" t="0" r="635" b="0"/>
            <wp:wrapSquare wrapText="bothSides"/>
            <wp:docPr id="1361388246" name="Picture 1361388246" descr="A picture containing text, screenshot, colorfulness, diagram&#10;&#10;Description automatically generated">
              <a:extLst xmlns:a="http://schemas.openxmlformats.org/drawingml/2006/main">
                <a:ext uri="{FF2B5EF4-FFF2-40B4-BE49-F238E27FC236}">
                  <a16:creationId xmlns:a16="http://schemas.microsoft.com/office/drawing/2014/main" id="{BD894ED2-3B85-4983-98A5-D6A9D0BF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8246" name="Picture 1361388246" descr="A picture containing text, screenshot, colorfulness, diagram&#10;&#10;Description automatically generated">
                      <a:extLst>
                        <a:ext uri="{FF2B5EF4-FFF2-40B4-BE49-F238E27FC236}">
                          <a16:creationId xmlns:a16="http://schemas.microsoft.com/office/drawing/2014/main" id="{BD894ED2-3B85-4983-98A5-D6A9D0BF7F0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75915" cy="2287270"/>
                    </a:xfrm>
                    <a:prstGeom prst="rect">
                      <a:avLst/>
                    </a:prstGeom>
                  </pic:spPr>
                </pic:pic>
              </a:graphicData>
            </a:graphic>
            <wp14:sizeRelH relativeFrom="margin">
              <wp14:pctWidth>0</wp14:pctWidth>
            </wp14:sizeRelH>
            <wp14:sizeRelV relativeFrom="margin">
              <wp14:pctHeight>0</wp14:pctHeight>
            </wp14:sizeRelV>
          </wp:anchor>
        </w:drawing>
      </w:r>
    </w:p>
    <w:p w14:paraId="2E990452"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p>
    <w:p w14:paraId="3F47989A" w14:textId="77777777" w:rsidR="00C605B5" w:rsidRPr="00E42DCB" w:rsidRDefault="00C605B5" w:rsidP="00C605B5">
      <w:pPr>
        <w:rPr>
          <w:rFonts w:ascii="Times New Roman" w:eastAsia="Times New Roman" w:hAnsi="Times New Roman" w:cs="Times New Roman"/>
          <w:color w:val="0D0D0D" w:themeColor="text1" w:themeTint="F2"/>
          <w:sz w:val="24"/>
          <w:szCs w:val="24"/>
        </w:rPr>
      </w:pPr>
      <w:r w:rsidRPr="00E42DCB">
        <w:rPr>
          <w:rFonts w:ascii="Times New Roman" w:eastAsia="Times New Roman" w:hAnsi="Times New Roman" w:cs="Times New Roman"/>
          <w:noProof/>
          <w:color w:val="0D0D0D" w:themeColor="text1" w:themeTint="F2"/>
          <w:sz w:val="24"/>
          <w:szCs w:val="24"/>
        </w:rPr>
        <w:lastRenderedPageBreak/>
        <mc:AlternateContent>
          <mc:Choice Requires="wps">
            <w:drawing>
              <wp:anchor distT="45720" distB="45720" distL="114300" distR="114300" simplePos="0" relativeHeight="251687936" behindDoc="0" locked="0" layoutInCell="1" allowOverlap="1" wp14:anchorId="4DAD0E1A" wp14:editId="0302DF8E">
                <wp:simplePos x="0" y="0"/>
                <wp:positionH relativeFrom="margin">
                  <wp:posOffset>2976806</wp:posOffset>
                </wp:positionH>
                <wp:positionV relativeFrom="page">
                  <wp:posOffset>1027866</wp:posOffset>
                </wp:positionV>
                <wp:extent cx="2966720" cy="600075"/>
                <wp:effectExtent l="0" t="0" r="5080" b="9525"/>
                <wp:wrapSquare wrapText="bothSides"/>
                <wp:docPr id="426810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600075"/>
                        </a:xfrm>
                        <a:prstGeom prst="rect">
                          <a:avLst/>
                        </a:prstGeom>
                        <a:solidFill>
                          <a:srgbClr val="FFFFFF"/>
                        </a:solidFill>
                        <a:ln w="9525">
                          <a:noFill/>
                          <a:miter lim="800000"/>
                          <a:headEnd/>
                          <a:tailEnd/>
                        </a:ln>
                      </wps:spPr>
                      <wps:txbx>
                        <w:txbxContent>
                          <w:p w14:paraId="4571351F" w14:textId="77777777" w:rsidR="00C605B5"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C510FF">
                              <w:rPr>
                                <w:rFonts w:ascii="Times New Roman" w:hAnsi="Times New Roman" w:cs="Times New Roman"/>
                                <w:b/>
                                <w:bCs/>
                                <w:color w:val="000000" w:themeColor="text1"/>
                                <w:sz w:val="24"/>
                                <w:szCs w:val="24"/>
                              </w:rPr>
                              <w:t>S10.</w:t>
                            </w:r>
                            <w:r w:rsidRPr="00C510FF">
                              <w:rPr>
                                <w:rFonts w:ascii="Times New Roman" w:hAnsi="Times New Roman" w:cs="Times New Roman"/>
                                <w:color w:val="000000" w:themeColor="text1"/>
                                <w:sz w:val="24"/>
                                <w:szCs w:val="24"/>
                              </w:rPr>
                              <w:t xml:space="preserve"> Bee Genera Composition at site </w:t>
                            </w:r>
                          </w:p>
                          <w:p w14:paraId="230FAFB2" w14:textId="77777777" w:rsidR="00C605B5" w:rsidRPr="00C510FF"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color w:val="000000" w:themeColor="text1"/>
                                <w:sz w:val="24"/>
                                <w:szCs w:val="24"/>
                              </w:rPr>
                              <w:t>Kamiak.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D0E1A" id="_x0000_s1041" type="#_x0000_t202" style="position:absolute;margin-left:234.4pt;margin-top:80.95pt;width:233.6pt;height:47.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" stroked="f">
                <v:textbox>
                  <w:txbxContent>
                    <w:p w14:paraId="4571351F" w14:textId="77777777" w:rsidR="00C605B5"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C510FF">
                        <w:rPr>
                          <w:rFonts w:ascii="Times New Roman" w:hAnsi="Times New Roman" w:cs="Times New Roman"/>
                          <w:b/>
                          <w:bCs/>
                          <w:color w:val="000000" w:themeColor="text1"/>
                          <w:sz w:val="24"/>
                          <w:szCs w:val="24"/>
                        </w:rPr>
                        <w:t>S10.</w:t>
                      </w:r>
                      <w:r w:rsidRPr="00C510FF">
                        <w:rPr>
                          <w:rFonts w:ascii="Times New Roman" w:hAnsi="Times New Roman" w:cs="Times New Roman"/>
                          <w:color w:val="000000" w:themeColor="text1"/>
                          <w:sz w:val="24"/>
                          <w:szCs w:val="24"/>
                        </w:rPr>
                        <w:t xml:space="preserve"> Bee Genera Composition at site </w:t>
                      </w:r>
                    </w:p>
                    <w:p w14:paraId="230FAFB2" w14:textId="77777777" w:rsidR="00C605B5" w:rsidRPr="00C510FF"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color w:val="000000" w:themeColor="text1"/>
                          <w:sz w:val="24"/>
                          <w:szCs w:val="24"/>
                        </w:rPr>
                        <w:t>Kamiak.</w:t>
                      </w:r>
                    </w:p>
                  </w:txbxContent>
                </v:textbox>
                <w10:wrap type="square" anchorx="margin" anchory="page"/>
              </v:shape>
            </w:pict>
          </mc:Fallback>
        </mc:AlternateContent>
      </w:r>
      <w:r w:rsidRPr="00E42DCB">
        <w:rPr>
          <w:rFonts w:ascii="Times New Roman" w:eastAsia="Times New Roman" w:hAnsi="Times New Roman" w:cs="Times New Roman"/>
          <w:noProof/>
          <w:color w:val="0D0D0D" w:themeColor="text1" w:themeTint="F2"/>
          <w:sz w:val="24"/>
          <w:szCs w:val="24"/>
        </w:rPr>
        <mc:AlternateContent>
          <mc:Choice Requires="wps">
            <w:drawing>
              <wp:anchor distT="45720" distB="45720" distL="114300" distR="114300" simplePos="0" relativeHeight="251686912" behindDoc="0" locked="0" layoutInCell="1" allowOverlap="1" wp14:anchorId="2046F17A" wp14:editId="5CAA9336">
                <wp:simplePos x="0" y="0"/>
                <wp:positionH relativeFrom="margin">
                  <wp:posOffset>0</wp:posOffset>
                </wp:positionH>
                <wp:positionV relativeFrom="page">
                  <wp:posOffset>1027866</wp:posOffset>
                </wp:positionV>
                <wp:extent cx="2857500" cy="600075"/>
                <wp:effectExtent l="0" t="0" r="0" b="9525"/>
                <wp:wrapSquare wrapText="bothSides"/>
                <wp:docPr id="1848842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00075"/>
                        </a:xfrm>
                        <a:prstGeom prst="rect">
                          <a:avLst/>
                        </a:prstGeom>
                        <a:solidFill>
                          <a:srgbClr val="FFFFFF"/>
                        </a:solidFill>
                        <a:ln w="9525">
                          <a:noFill/>
                          <a:miter lim="800000"/>
                          <a:headEnd/>
                          <a:tailEnd/>
                        </a:ln>
                      </wps:spPr>
                      <wps:txbx>
                        <w:txbxContent>
                          <w:p w14:paraId="7D2EFD3B" w14:textId="77777777" w:rsidR="00C605B5"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C510FF">
                              <w:rPr>
                                <w:rFonts w:ascii="Times New Roman" w:hAnsi="Times New Roman" w:cs="Times New Roman"/>
                                <w:b/>
                                <w:bCs/>
                                <w:color w:val="000000" w:themeColor="text1"/>
                                <w:sz w:val="24"/>
                                <w:szCs w:val="24"/>
                              </w:rPr>
                              <w:t>S9.</w:t>
                            </w:r>
                            <w:r w:rsidRPr="00C510FF">
                              <w:rPr>
                                <w:rFonts w:ascii="Times New Roman" w:hAnsi="Times New Roman" w:cs="Times New Roman"/>
                                <w:color w:val="000000" w:themeColor="text1"/>
                                <w:sz w:val="24"/>
                                <w:szCs w:val="24"/>
                              </w:rPr>
                              <w:t xml:space="preserve"> Bee Genera Composition at site </w:t>
                            </w:r>
                          </w:p>
                          <w:p w14:paraId="0EB5AFB5" w14:textId="77777777" w:rsidR="00C605B5" w:rsidRPr="00C510FF" w:rsidRDefault="00C605B5" w:rsidP="00C605B5">
                            <w:pPr>
                              <w:rPr>
                                <w:rFonts w:ascii="Times New Roman" w:hAnsi="Times New Roman" w:cs="Times New Roman"/>
                                <w:color w:val="3B3838" w:themeColor="background2" w:themeShade="40"/>
                                <w:sz w:val="24"/>
                                <w:szCs w:val="24"/>
                              </w:rPr>
                            </w:pPr>
                            <w:r w:rsidRPr="00C510FF">
                              <w:rPr>
                                <w:rFonts w:ascii="Times New Roman" w:hAnsi="Times New Roman" w:cs="Times New Roman"/>
                                <w:color w:val="000000" w:themeColor="text1"/>
                                <w:sz w:val="24"/>
                                <w:szCs w:val="24"/>
                              </w:rPr>
                              <w:t>Smoot</w:t>
                            </w:r>
                            <w:r w:rsidRPr="00C510FF">
                              <w:rPr>
                                <w:rFonts w:ascii="Times New Roman" w:hAnsi="Times New Roman" w:cs="Times New Roman"/>
                                <w:color w:val="3B3838" w:themeColor="background2" w:themeShade="40"/>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F17A" id="_x0000_s1042" type="#_x0000_t202" style="position:absolute;margin-left:0;margin-top:80.95pt;width:225pt;height:47.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" stroked="f">
                <v:textbox>
                  <w:txbxContent>
                    <w:p w14:paraId="7D2EFD3B" w14:textId="77777777" w:rsidR="00C605B5" w:rsidRDefault="00C605B5" w:rsidP="00C605B5">
                      <w:pPr>
                        <w:rPr>
                          <w:rFonts w:ascii="Times New Roman" w:hAnsi="Times New Roman" w:cs="Times New Roman"/>
                          <w:color w:val="000000" w:themeColor="text1"/>
                          <w:sz w:val="24"/>
                          <w:szCs w:val="24"/>
                        </w:rPr>
                      </w:pPr>
                      <w:r w:rsidRPr="00C510FF">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1.</w:t>
                      </w:r>
                      <w:r w:rsidRPr="00C510FF">
                        <w:rPr>
                          <w:rFonts w:ascii="Times New Roman" w:hAnsi="Times New Roman" w:cs="Times New Roman"/>
                          <w:b/>
                          <w:bCs/>
                          <w:color w:val="000000" w:themeColor="text1"/>
                          <w:sz w:val="24"/>
                          <w:szCs w:val="24"/>
                        </w:rPr>
                        <w:t>S9.</w:t>
                      </w:r>
                      <w:r w:rsidRPr="00C510FF">
                        <w:rPr>
                          <w:rFonts w:ascii="Times New Roman" w:hAnsi="Times New Roman" w:cs="Times New Roman"/>
                          <w:color w:val="000000" w:themeColor="text1"/>
                          <w:sz w:val="24"/>
                          <w:szCs w:val="24"/>
                        </w:rPr>
                        <w:t xml:space="preserve"> Bee Genera Composition at site </w:t>
                      </w:r>
                    </w:p>
                    <w:p w14:paraId="0EB5AFB5" w14:textId="77777777" w:rsidR="00C605B5" w:rsidRPr="00C510FF" w:rsidRDefault="00C605B5" w:rsidP="00C605B5">
                      <w:pPr>
                        <w:rPr>
                          <w:rFonts w:ascii="Times New Roman" w:hAnsi="Times New Roman" w:cs="Times New Roman"/>
                          <w:color w:val="3B3838" w:themeColor="background2" w:themeShade="40"/>
                          <w:sz w:val="24"/>
                          <w:szCs w:val="24"/>
                        </w:rPr>
                      </w:pPr>
                      <w:r w:rsidRPr="00C510FF">
                        <w:rPr>
                          <w:rFonts w:ascii="Times New Roman" w:hAnsi="Times New Roman" w:cs="Times New Roman"/>
                          <w:color w:val="000000" w:themeColor="text1"/>
                          <w:sz w:val="24"/>
                          <w:szCs w:val="24"/>
                        </w:rPr>
                        <w:t>Smoot</w:t>
                      </w:r>
                      <w:r w:rsidRPr="00C510FF">
                        <w:rPr>
                          <w:rFonts w:ascii="Times New Roman" w:hAnsi="Times New Roman" w:cs="Times New Roman"/>
                          <w:color w:val="3B3838" w:themeColor="background2" w:themeShade="40"/>
                          <w:sz w:val="24"/>
                          <w:szCs w:val="24"/>
                        </w:rPr>
                        <w:t>.</w:t>
                      </w:r>
                    </w:p>
                  </w:txbxContent>
                </v:textbox>
                <w10:wrap type="square" anchorx="margin" anchory="page"/>
              </v:shape>
            </w:pict>
          </mc:Fallback>
        </mc:AlternateContent>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76672" behindDoc="0" locked="0" layoutInCell="1" allowOverlap="1" wp14:anchorId="16DE70D0" wp14:editId="11159D7C">
            <wp:simplePos x="0" y="0"/>
            <wp:positionH relativeFrom="column">
              <wp:posOffset>0</wp:posOffset>
            </wp:positionH>
            <wp:positionV relativeFrom="page">
              <wp:posOffset>1715135</wp:posOffset>
            </wp:positionV>
            <wp:extent cx="2856230" cy="2272665"/>
            <wp:effectExtent l="0" t="0" r="1270" b="0"/>
            <wp:wrapNone/>
            <wp:docPr id="844934294" name="Picture 844934294" descr="A picture containing text, screenshot, colorfulness, diagram&#10;&#10;Description automatically generated">
              <a:extLst xmlns:a="http://schemas.openxmlformats.org/drawingml/2006/main">
                <a:ext uri="{FF2B5EF4-FFF2-40B4-BE49-F238E27FC236}">
                  <a16:creationId xmlns:a16="http://schemas.microsoft.com/office/drawing/2014/main" id="{3A5E107B-FA93-73EF-1C59-C8BB5D319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4294" name="Picture 844934294" descr="A picture containing text, screenshot, colorfulness, diagram&#10;&#10;Description automatically generated">
                      <a:extLst>
                        <a:ext uri="{FF2B5EF4-FFF2-40B4-BE49-F238E27FC236}">
                          <a16:creationId xmlns:a16="http://schemas.microsoft.com/office/drawing/2014/main" id="{3A5E107B-FA93-73EF-1C59-C8BB5D319996}"/>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6230" cy="2272665"/>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noProof/>
          <w:color w:val="0D0D0D" w:themeColor="text1" w:themeTint="F2"/>
          <w:sz w:val="24"/>
          <w:szCs w:val="24"/>
        </w:rPr>
        <w:drawing>
          <wp:anchor distT="0" distB="0" distL="114300" distR="114300" simplePos="0" relativeHeight="251677696" behindDoc="0" locked="0" layoutInCell="1" allowOverlap="1" wp14:anchorId="3965D034" wp14:editId="2769635D">
            <wp:simplePos x="0" y="0"/>
            <wp:positionH relativeFrom="column">
              <wp:posOffset>3042920</wp:posOffset>
            </wp:positionH>
            <wp:positionV relativeFrom="paragraph">
              <wp:posOffset>800735</wp:posOffset>
            </wp:positionV>
            <wp:extent cx="2919095" cy="2322195"/>
            <wp:effectExtent l="0" t="0" r="0" b="1905"/>
            <wp:wrapSquare wrapText="bothSides"/>
            <wp:docPr id="672353994" name="Picture 672353994" descr="A picture containing text, screenshot, colorfulness, diagram&#10;&#10;Description automatically generated">
              <a:extLst xmlns:a="http://schemas.openxmlformats.org/drawingml/2006/main">
                <a:ext uri="{FF2B5EF4-FFF2-40B4-BE49-F238E27FC236}">
                  <a16:creationId xmlns:a16="http://schemas.microsoft.com/office/drawing/2014/main" id="{BBE1E8C3-0CE9-4426-BC65-4144988D1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colorfulness, diagram&#10;&#10;Description automatically generated">
                      <a:extLst>
                        <a:ext uri="{FF2B5EF4-FFF2-40B4-BE49-F238E27FC236}">
                          <a16:creationId xmlns:a16="http://schemas.microsoft.com/office/drawing/2014/main" id="{BBE1E8C3-0CE9-4426-BC65-4144988D13BA}"/>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9095" cy="2322195"/>
                    </a:xfrm>
                    <a:prstGeom prst="rect">
                      <a:avLst/>
                    </a:prstGeom>
                  </pic:spPr>
                </pic:pic>
              </a:graphicData>
            </a:graphic>
            <wp14:sizeRelH relativeFrom="margin">
              <wp14:pctWidth>0</wp14:pctWidth>
            </wp14:sizeRelH>
            <wp14:sizeRelV relativeFrom="margin">
              <wp14:pctHeight>0</wp14:pctHeight>
            </wp14:sizeRelV>
          </wp:anchor>
        </w:drawing>
      </w:r>
      <w:r w:rsidRPr="00E42DCB">
        <w:rPr>
          <w:rFonts w:ascii="Times New Roman" w:eastAsia="Times New Roman" w:hAnsi="Times New Roman" w:cs="Times New Roman"/>
          <w:color w:val="0D0D0D" w:themeColor="text1" w:themeTint="F2"/>
          <w:sz w:val="24"/>
          <w:szCs w:val="24"/>
        </w:rPr>
        <w:t xml:space="preserve"> </w:t>
      </w:r>
    </w:p>
    <w:p w14:paraId="38B62B7B"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FAED7DD"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319C0C62" w14:textId="77777777" w:rsidR="00C605B5" w:rsidRPr="00E42DCB" w:rsidRDefault="00C605B5" w:rsidP="00C605B5">
      <w:pPr>
        <w:rPr>
          <w:rFonts w:ascii="Times New Roman" w:eastAsia="Times New Roman" w:hAnsi="Times New Roman" w:cs="Times New Roman"/>
          <w:color w:val="0D0D0D" w:themeColor="text1" w:themeTint="F2"/>
          <w:sz w:val="24"/>
          <w:szCs w:val="24"/>
        </w:rPr>
      </w:pPr>
    </w:p>
    <w:p w14:paraId="4A93CFF0" w14:textId="77777777" w:rsidR="00C605B5" w:rsidRPr="00E42DCB" w:rsidRDefault="00C605B5" w:rsidP="00C605B5">
      <w:pPr>
        <w:spacing w:after="0" w:line="480" w:lineRule="auto"/>
        <w:ind w:hanging="480"/>
        <w:rPr>
          <w:rFonts w:ascii="Times New Roman" w:eastAsia="Times New Roman" w:hAnsi="Times New Roman" w:cs="Times New Roman"/>
          <w:color w:val="0D0D0D" w:themeColor="text1" w:themeTint="F2"/>
          <w:sz w:val="24"/>
          <w:szCs w:val="24"/>
        </w:rPr>
      </w:pPr>
    </w:p>
    <w:p w14:paraId="239CF6D7" w14:textId="77777777" w:rsidR="00C605B5" w:rsidRPr="00E42DCB" w:rsidRDefault="00C605B5" w:rsidP="00C605B5">
      <w:pPr>
        <w:spacing w:after="0" w:line="480" w:lineRule="auto"/>
        <w:rPr>
          <w:rFonts w:ascii="Times New Roman" w:eastAsia="Times New Roman" w:hAnsi="Times New Roman" w:cs="Times New Roman"/>
          <w:color w:val="0D0D0D" w:themeColor="text1" w:themeTint="F2"/>
          <w:sz w:val="24"/>
          <w:szCs w:val="24"/>
        </w:rPr>
      </w:pPr>
    </w:p>
    <w:p w14:paraId="57B668FA"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p>
    <w:p w14:paraId="0BE6149E" w14:textId="77777777" w:rsidR="00C605B5" w:rsidRPr="00E42DCB" w:rsidRDefault="00C605B5" w:rsidP="00C605B5">
      <w:pPr>
        <w:spacing w:line="480" w:lineRule="auto"/>
        <w:contextualSpacing/>
        <w:rPr>
          <w:rFonts w:ascii="Times New Roman" w:hAnsi="Times New Roman" w:cs="Times New Roman"/>
          <w:color w:val="0D0D0D" w:themeColor="text1" w:themeTint="F2"/>
          <w:sz w:val="24"/>
          <w:szCs w:val="24"/>
        </w:rPr>
      </w:pPr>
    </w:p>
    <w:p w14:paraId="3E95F7A4" w14:textId="326D72DA" w:rsidR="00B155AE" w:rsidRPr="00C605B5" w:rsidRDefault="00B155AE">
      <w:pPr>
        <w:rPr>
          <w:rFonts w:ascii="Times New Roman" w:hAnsi="Times New Roman" w:cs="Times New Roman"/>
          <w:color w:val="0D0D0D" w:themeColor="text1" w:themeTint="F2"/>
          <w:sz w:val="24"/>
          <w:szCs w:val="24"/>
        </w:rPr>
      </w:pPr>
    </w:p>
    <w:sectPr w:rsidR="00B155AE" w:rsidRPr="00C605B5" w:rsidSect="00C605B5">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Liesl Oeller" w:date="2023-08-11T11:17:00Z" w:initials="LO">
    <w:p w14:paraId="09CB420A" w14:textId="77777777" w:rsidR="00CF40B3" w:rsidRDefault="00CF40B3" w:rsidP="00AC365F">
      <w:pPr>
        <w:pStyle w:val="CommentText"/>
      </w:pPr>
      <w:r>
        <w:rPr>
          <w:rStyle w:val="CommentReference"/>
        </w:rPr>
        <w:annotationRef/>
      </w:r>
      <w:r>
        <w:t>How far apart were they?</w:t>
      </w:r>
    </w:p>
  </w:comment>
  <w:comment w:id="1" w:author="Shaffer, Olivia Grace" w:date="2023-09-09T12:10:00Z" w:initials="OS">
    <w:p w14:paraId="03471208" w14:textId="77777777" w:rsidR="00BE48B0" w:rsidRDefault="00BE48B0" w:rsidP="009C5499">
      <w:pPr>
        <w:pStyle w:val="CommentText"/>
      </w:pPr>
      <w:r>
        <w:rPr>
          <w:rStyle w:val="CommentReference"/>
        </w:rPr>
        <w:annotationRef/>
      </w:r>
      <w:r>
        <w:t>This varied between site</w:t>
      </w:r>
    </w:p>
  </w:comment>
  <w:comment w:id="2" w:author="Liesl Oeller" w:date="2023-09-28T11:55:00Z" w:initials="LO">
    <w:p w14:paraId="55AE680A" w14:textId="77777777" w:rsidR="005F5AB8" w:rsidRDefault="005F5AB8" w:rsidP="00ED4DA1">
      <w:pPr>
        <w:pStyle w:val="CommentText"/>
      </w:pPr>
      <w:r>
        <w:rPr>
          <w:rStyle w:val="CommentReference"/>
        </w:rPr>
        <w:annotationRef/>
      </w:r>
      <w:r>
        <w:t>What is the range of distances? I feel like this is something reviewers will ask. Even if we add "transects were 20-30 meters apart, depending on the site" it will be better than nothing.</w:t>
      </w:r>
    </w:p>
  </w:comment>
  <w:comment w:id="3" w:author="Liesl Oeller" w:date="2023-08-11T11:03:00Z" w:initials="LO">
    <w:p w14:paraId="5F30F58B" w14:textId="3B0E4097" w:rsidR="00627578" w:rsidRDefault="00627578" w:rsidP="004B1347">
      <w:pPr>
        <w:pStyle w:val="CommentText"/>
      </w:pPr>
      <w:r>
        <w:rPr>
          <w:rStyle w:val="CommentReference"/>
        </w:rPr>
        <w:annotationRef/>
      </w:r>
      <w:r>
        <w:t>So you swung your net for 10 minutes straight? Or only when you saw bees?</w:t>
      </w:r>
    </w:p>
  </w:comment>
  <w:comment w:id="4" w:author="Shaffer, Olivia Grace" w:date="2023-09-09T12:11:00Z" w:initials="OS">
    <w:p w14:paraId="045C965B" w14:textId="77777777" w:rsidR="00BE48B0" w:rsidRDefault="00BE48B0" w:rsidP="0080337A">
      <w:pPr>
        <w:pStyle w:val="CommentText"/>
      </w:pPr>
      <w:r>
        <w:rPr>
          <w:rStyle w:val="CommentReference"/>
        </w:rPr>
        <w:annotationRef/>
      </w:r>
      <w:r>
        <w:t>Swung net for 10 mins straight</w:t>
      </w:r>
    </w:p>
  </w:comment>
  <w:comment w:id="5" w:author="Liesl Oeller" w:date="2023-08-11T11:19:00Z" w:initials="LO">
    <w:p w14:paraId="6DF3CD88" w14:textId="36ED36CC" w:rsidR="00F27C01" w:rsidRDefault="00F27C01" w:rsidP="00F71050">
      <w:pPr>
        <w:pStyle w:val="CommentText"/>
      </w:pPr>
      <w:r>
        <w:rPr>
          <w:rStyle w:val="CommentReference"/>
        </w:rPr>
        <w:annotationRef/>
      </w:r>
      <w:r>
        <w:t>Same days as bee sampling?</w:t>
      </w:r>
    </w:p>
  </w:comment>
  <w:comment w:id="6" w:author="Shaffer, Olivia Grace" w:date="2023-09-09T12:14:00Z" w:initials="OS">
    <w:p w14:paraId="2B374DE7" w14:textId="77777777" w:rsidR="00A5761C" w:rsidRDefault="00A5761C" w:rsidP="00AB7A32">
      <w:pPr>
        <w:pStyle w:val="CommentText"/>
      </w:pPr>
      <w:r>
        <w:rPr>
          <w:rStyle w:val="CommentReference"/>
        </w:rPr>
        <w:annotationRef/>
      </w:r>
      <w:r>
        <w:t>Typically the same days but not always depending on conditions. Plant surveys always occurred within the week of bee surveys, however.</w:t>
      </w:r>
    </w:p>
  </w:comment>
  <w:comment w:id="7" w:author="Liesl Oeller" w:date="2023-08-16T16:06:00Z" w:initials="LO">
    <w:p w14:paraId="45B04793" w14:textId="40FEFD70" w:rsidR="003B33AC" w:rsidRDefault="003B33AC" w:rsidP="00F81608">
      <w:pPr>
        <w:pStyle w:val="CommentText"/>
      </w:pPr>
      <w:r>
        <w:rPr>
          <w:rStyle w:val="CommentReference"/>
        </w:rPr>
        <w:annotationRef/>
      </w:r>
      <w:r>
        <w:t>Species turnover?</w:t>
      </w:r>
    </w:p>
  </w:comment>
  <w:comment w:id="8" w:author="Liesl Oeller" w:date="2023-08-22T11:10:00Z" w:initials="LO">
    <w:p w14:paraId="2CE9F7AC" w14:textId="77777777" w:rsidR="00B3040B" w:rsidRDefault="00B3040B" w:rsidP="00E356D4">
      <w:pPr>
        <w:pStyle w:val="CommentText"/>
      </w:pPr>
      <w:r>
        <w:rPr>
          <w:rStyle w:val="CommentReference"/>
        </w:rPr>
        <w:annotationRef/>
      </w:r>
      <w:r>
        <w:t>Add a citation of a study that found the same or different resutls</w:t>
      </w:r>
    </w:p>
  </w:comment>
  <w:comment w:id="9" w:author="Shaffer, Olivia Grace" w:date="2023-09-09T12:32:00Z" w:initials="OS">
    <w:p w14:paraId="3092CE76" w14:textId="77777777" w:rsidR="00AA67D0" w:rsidRDefault="00B109D1" w:rsidP="00811FE8">
      <w:pPr>
        <w:pStyle w:val="CommentText"/>
      </w:pPr>
      <w:r>
        <w:rPr>
          <w:rStyle w:val="CommentReference"/>
        </w:rPr>
        <w:annotationRef/>
      </w:r>
      <w:r w:rsidR="00AA67D0">
        <w:rPr>
          <w:highlight w:val="yellow"/>
        </w:rPr>
        <w:t>bee visitation, richness and stability increase with decreasing distance from these habitats (Ricketts et al. 2008; Garibaldi et al. 2011).</w:t>
      </w:r>
    </w:p>
  </w:comment>
  <w:comment w:id="10" w:author="Liesl Oeller" w:date="2023-08-22T11:37:00Z" w:initials="LO">
    <w:p w14:paraId="0A22F4BD" w14:textId="0DCA23E6" w:rsidR="00BE3487" w:rsidRDefault="00BE3487" w:rsidP="00E626A7">
      <w:pPr>
        <w:pStyle w:val="CommentText"/>
      </w:pPr>
      <w:r>
        <w:rPr>
          <w:rStyle w:val="CommentReference"/>
        </w:rPr>
        <w:annotationRef/>
      </w:r>
      <w:r>
        <w:t>Any explanation of why this could be? Citations</w:t>
      </w:r>
    </w:p>
  </w:comment>
  <w:comment w:id="11" w:author="Olivia Shaffer" w:date="2023-09-26T13:46:00Z" w:initials="OS">
    <w:p w14:paraId="12BCA7A5" w14:textId="77777777" w:rsidR="00AA67D0" w:rsidRDefault="00AA67D0" w:rsidP="00394267">
      <w:pPr>
        <w:pStyle w:val="CommentText"/>
      </w:pPr>
      <w:r>
        <w:rPr>
          <w:rStyle w:val="CommentReference"/>
        </w:rPr>
        <w:annotationRef/>
      </w:r>
      <w:r>
        <w:t>Explained by large portion of solitary bees (next paragraph). Should I introduce this explaination earlier?</w:t>
      </w:r>
    </w:p>
  </w:comment>
  <w:comment w:id="12" w:author="Liesl Oeller" w:date="2023-08-22T11:38:00Z" w:initials="LO">
    <w:p w14:paraId="28BE11DD" w14:textId="77777777" w:rsidR="00BE3487" w:rsidRDefault="00BE3487" w:rsidP="00796995">
      <w:pPr>
        <w:pStyle w:val="CommentText"/>
      </w:pPr>
      <w:r>
        <w:rPr>
          <w:rStyle w:val="CommentReference"/>
        </w:rPr>
        <w:annotationRef/>
      </w:r>
      <w:r>
        <w:t>Citation that talks about high floral turnover? The Looney paper?</w:t>
      </w:r>
    </w:p>
  </w:comment>
  <w:comment w:id="13" w:author="Liesl Oeller" w:date="2023-08-22T11:07:00Z" w:initials="LO">
    <w:p w14:paraId="1F37EBB3" w14:textId="1C76111B" w:rsidR="00B3040B" w:rsidRDefault="00B3040B" w:rsidP="00F0730F">
      <w:pPr>
        <w:pStyle w:val="CommentText"/>
      </w:pPr>
      <w:r>
        <w:rPr>
          <w:rStyle w:val="CommentReference"/>
        </w:rPr>
        <w:annotationRef/>
      </w:r>
      <w:r>
        <w:t>This is only needed for some journals</w:t>
      </w:r>
    </w:p>
  </w:comment>
  <w:comment w:id="15" w:author="Liesl Oeller" w:date="2023-08-16T16:18:00Z" w:initials="LO">
    <w:p w14:paraId="4F935A4F" w14:textId="2D2C0077" w:rsidR="00BB08DB" w:rsidRDefault="00BB08DB" w:rsidP="00275AA4">
      <w:pPr>
        <w:pStyle w:val="CommentText"/>
      </w:pPr>
      <w:r>
        <w:rPr>
          <w:rStyle w:val="CommentReference"/>
        </w:rPr>
        <w:annotationRef/>
      </w:r>
      <w:r>
        <w:t>Add space between number and km on area radius</w:t>
      </w:r>
    </w:p>
  </w:comment>
  <w:comment w:id="16" w:author="Liesl Oeller" w:date="2023-09-28T12:34:00Z" w:initials="LO">
    <w:p w14:paraId="60E1A1D9" w14:textId="77777777" w:rsidR="009C583C" w:rsidRDefault="009C583C" w:rsidP="000E3C5A">
      <w:pPr>
        <w:pStyle w:val="CommentText"/>
      </w:pPr>
      <w:r>
        <w:rPr>
          <w:rStyle w:val="CommentReference"/>
        </w:rPr>
        <w:annotationRef/>
      </w:r>
      <w:r>
        <w:t>Define AOV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CB420A" w15:done="0"/>
  <w15:commentEx w15:paraId="03471208" w15:paraIdParent="09CB420A" w15:done="0"/>
  <w15:commentEx w15:paraId="55AE680A" w15:paraIdParent="09CB420A" w15:done="0"/>
  <w15:commentEx w15:paraId="5F30F58B" w15:done="1"/>
  <w15:commentEx w15:paraId="045C965B" w15:paraIdParent="5F30F58B" w15:done="1"/>
  <w15:commentEx w15:paraId="6DF3CD88" w15:done="1"/>
  <w15:commentEx w15:paraId="2B374DE7" w15:paraIdParent="6DF3CD88" w15:done="1"/>
  <w15:commentEx w15:paraId="45B04793" w15:done="1"/>
  <w15:commentEx w15:paraId="2CE9F7AC" w15:done="1"/>
  <w15:commentEx w15:paraId="3092CE76" w15:paraIdParent="2CE9F7AC" w15:done="1"/>
  <w15:commentEx w15:paraId="0A22F4BD" w15:done="0"/>
  <w15:commentEx w15:paraId="12BCA7A5" w15:paraIdParent="0A22F4BD" w15:done="0"/>
  <w15:commentEx w15:paraId="28BE11DD" w15:done="1"/>
  <w15:commentEx w15:paraId="1F37EBB3" w15:done="1"/>
  <w15:commentEx w15:paraId="4F935A4F" w15:done="0"/>
  <w15:commentEx w15:paraId="60E1A1D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809748" w16cex:dateUtc="2023-08-11T18:17:00Z"/>
  <w16cex:commentExtensible w16cex:durableId="31A34954" w16cex:dateUtc="2023-09-09T19:10:00Z"/>
  <w16cex:commentExtensible w16cex:durableId="2AEF105A" w16cex:dateUtc="2023-09-28T18:55:00Z"/>
  <w16cex:commentExtensible w16cex:durableId="28809406" w16cex:dateUtc="2023-08-11T18:03:00Z"/>
  <w16cex:commentExtensible w16cex:durableId="6BEA5808" w16cex:dateUtc="2023-09-09T19:11:00Z"/>
  <w16cex:commentExtensible w16cex:durableId="288097B2" w16cex:dateUtc="2023-08-11T18:19:00Z"/>
  <w16cex:commentExtensible w16cex:durableId="74DC0ECB" w16cex:dateUtc="2023-09-09T19:14:00Z"/>
  <w16cex:commentExtensible w16cex:durableId="28877269" w16cex:dateUtc="2023-08-16T23:06:00Z"/>
  <w16cex:commentExtensible w16cex:durableId="288F163D" w16cex:dateUtc="2023-08-22T18:10:00Z"/>
  <w16cex:commentExtensible w16cex:durableId="52D1CB26" w16cex:dateUtc="2023-09-09T19:32:00Z"/>
  <w16cex:commentExtensible w16cex:durableId="288F1C78" w16cex:dateUtc="2023-08-22T18:37:00Z"/>
  <w16cex:commentExtensible w16cex:durableId="4DCEDAEE" w16cex:dateUtc="2023-09-26T20:46:00Z"/>
  <w16cex:commentExtensible w16cex:durableId="288F1CBD" w16cex:dateUtc="2023-08-22T18:38:00Z"/>
  <w16cex:commentExtensible w16cex:durableId="288F1578" w16cex:dateUtc="2023-08-22T18:07:00Z"/>
  <w16cex:commentExtensible w16cex:durableId="28877569" w16cex:dateUtc="2023-08-16T23:18:00Z"/>
  <w16cex:commentExtensible w16cex:durableId="7B681B56" w16cex:dateUtc="2023-09-28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CB420A" w16cid:durableId="28809748"/>
  <w16cid:commentId w16cid:paraId="03471208" w16cid:durableId="31A34954"/>
  <w16cid:commentId w16cid:paraId="55AE680A" w16cid:durableId="2AEF105A"/>
  <w16cid:commentId w16cid:paraId="5F30F58B" w16cid:durableId="28809406"/>
  <w16cid:commentId w16cid:paraId="045C965B" w16cid:durableId="6BEA5808"/>
  <w16cid:commentId w16cid:paraId="6DF3CD88" w16cid:durableId="288097B2"/>
  <w16cid:commentId w16cid:paraId="2B374DE7" w16cid:durableId="74DC0ECB"/>
  <w16cid:commentId w16cid:paraId="45B04793" w16cid:durableId="28877269"/>
  <w16cid:commentId w16cid:paraId="2CE9F7AC" w16cid:durableId="288F163D"/>
  <w16cid:commentId w16cid:paraId="3092CE76" w16cid:durableId="52D1CB26"/>
  <w16cid:commentId w16cid:paraId="0A22F4BD" w16cid:durableId="288F1C78"/>
  <w16cid:commentId w16cid:paraId="12BCA7A5" w16cid:durableId="4DCEDAEE"/>
  <w16cid:commentId w16cid:paraId="28BE11DD" w16cid:durableId="288F1CBD"/>
  <w16cid:commentId w16cid:paraId="1F37EBB3" w16cid:durableId="288F1578"/>
  <w16cid:commentId w16cid:paraId="4F935A4F" w16cid:durableId="28877569"/>
  <w16cid:commentId w16cid:paraId="60E1A1D9" w16cid:durableId="7B681B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F11E42" w14:textId="77777777" w:rsidR="006A05A1" w:rsidRDefault="006A05A1">
      <w:pPr>
        <w:spacing w:after="0" w:line="240" w:lineRule="auto"/>
      </w:pPr>
      <w:r>
        <w:separator/>
      </w:r>
    </w:p>
  </w:endnote>
  <w:endnote w:type="continuationSeparator" w:id="0">
    <w:p w14:paraId="58A309BA" w14:textId="77777777" w:rsidR="006A05A1" w:rsidRDefault="006A0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5F217" w14:textId="77777777" w:rsidR="00BF7719" w:rsidRPr="00D0314D" w:rsidRDefault="00BF7719">
    <w:pPr>
      <w:pStyle w:val="Footer"/>
      <w:jc w:val="center"/>
      <w:rPr>
        <w:rFonts w:ascii="Times New Roman" w:hAnsi="Times New Roman" w:cs="Times New Roman"/>
        <w:sz w:val="24"/>
        <w:szCs w:val="24"/>
      </w:rPr>
    </w:pPr>
  </w:p>
  <w:p w14:paraId="41D521AA" w14:textId="77777777" w:rsidR="00BF7719" w:rsidRDefault="00BF7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B5D64" w14:textId="77777777" w:rsidR="00C605B5" w:rsidRDefault="00C605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88D32" w14:textId="77777777" w:rsidR="00C605B5" w:rsidRDefault="00C605B5">
    <w:pPr>
      <w:pStyle w:val="Footer"/>
      <w:jc w:val="center"/>
    </w:pPr>
  </w:p>
  <w:p w14:paraId="58DD9E6A" w14:textId="77777777" w:rsidR="00C605B5" w:rsidRDefault="00C605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45CA" w14:textId="77777777" w:rsidR="00C605B5" w:rsidRDefault="00C605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1C1C3" w14:textId="77777777" w:rsidR="00C605B5" w:rsidRDefault="00C605B5">
    <w:pPr>
      <w:pStyle w:val="Footer"/>
      <w:jc w:val="center"/>
    </w:pPr>
  </w:p>
  <w:p w14:paraId="1B734C74" w14:textId="77777777" w:rsidR="00C605B5" w:rsidRDefault="00C60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14946" w14:textId="77777777" w:rsidR="006A05A1" w:rsidRDefault="006A05A1">
      <w:pPr>
        <w:spacing w:after="0" w:line="240" w:lineRule="auto"/>
      </w:pPr>
      <w:r>
        <w:separator/>
      </w:r>
    </w:p>
  </w:footnote>
  <w:footnote w:type="continuationSeparator" w:id="0">
    <w:p w14:paraId="79181DEF" w14:textId="77777777" w:rsidR="006A05A1" w:rsidRDefault="006A0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BC180" w14:textId="16E72370" w:rsidR="00BF7719" w:rsidRDefault="00BF77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5A9E0" w14:textId="77777777" w:rsidR="00C605B5" w:rsidRDefault="00C605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26D26" w14:textId="54768B35" w:rsidR="00C605B5" w:rsidRDefault="00C605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9EDD3" w14:textId="77777777" w:rsidR="00C605B5" w:rsidRDefault="00C605B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81B3D" w14:textId="7C8BFA11" w:rsidR="00C605B5" w:rsidRDefault="00C605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6261CE"/>
    <w:multiLevelType w:val="hybridMultilevel"/>
    <w:tmpl w:val="BC3E4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E92D4D"/>
    <w:multiLevelType w:val="hybridMultilevel"/>
    <w:tmpl w:val="21AE7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9277F2"/>
    <w:multiLevelType w:val="hybridMultilevel"/>
    <w:tmpl w:val="C1184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5F17CA"/>
    <w:multiLevelType w:val="hybridMultilevel"/>
    <w:tmpl w:val="89622008"/>
    <w:lvl w:ilvl="0" w:tplc="BE44D10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825819"/>
    <w:multiLevelType w:val="hybridMultilevel"/>
    <w:tmpl w:val="E13E9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745458">
    <w:abstractNumId w:val="3"/>
  </w:num>
  <w:num w:numId="2" w16cid:durableId="1923904116">
    <w:abstractNumId w:val="0"/>
  </w:num>
  <w:num w:numId="3" w16cid:durableId="178157494">
    <w:abstractNumId w:val="2"/>
  </w:num>
  <w:num w:numId="4" w16cid:durableId="1327972468">
    <w:abstractNumId w:val="4"/>
  </w:num>
  <w:num w:numId="5" w16cid:durableId="199952914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esl Oeller">
    <w15:presenceInfo w15:providerId="Windows Live" w15:userId="905161d1c45ad9fa"/>
  </w15:person>
  <w15:person w15:author="Shaffer, Olivia Grace">
    <w15:presenceInfo w15:providerId="AD" w15:userId="S::olivia.shaffer@wsu.edu::ca5fc2e0-f70d-49aa-9640-3c00c12ab76c"/>
  </w15:person>
  <w15:person w15:author="Olivia Shaffer">
    <w15:presenceInfo w15:providerId="Windows Live" w15:userId="a0671fa121dc4f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B5"/>
    <w:rsid w:val="0003602D"/>
    <w:rsid w:val="0004693C"/>
    <w:rsid w:val="00057B16"/>
    <w:rsid w:val="00082C2C"/>
    <w:rsid w:val="000925BE"/>
    <w:rsid w:val="000A23A1"/>
    <w:rsid w:val="000A5BB4"/>
    <w:rsid w:val="000A7668"/>
    <w:rsid w:val="000C4291"/>
    <w:rsid w:val="000E0AB1"/>
    <w:rsid w:val="0012600B"/>
    <w:rsid w:val="00133D4B"/>
    <w:rsid w:val="0015063E"/>
    <w:rsid w:val="00167758"/>
    <w:rsid w:val="00170C9F"/>
    <w:rsid w:val="0018052E"/>
    <w:rsid w:val="00180543"/>
    <w:rsid w:val="00184453"/>
    <w:rsid w:val="001918FA"/>
    <w:rsid w:val="001C2BDC"/>
    <w:rsid w:val="001C3EAC"/>
    <w:rsid w:val="001E4623"/>
    <w:rsid w:val="001E5AA5"/>
    <w:rsid w:val="001F02DD"/>
    <w:rsid w:val="00207637"/>
    <w:rsid w:val="002104E8"/>
    <w:rsid w:val="00226DD9"/>
    <w:rsid w:val="0023496A"/>
    <w:rsid w:val="0023704C"/>
    <w:rsid w:val="00245D11"/>
    <w:rsid w:val="00274C0C"/>
    <w:rsid w:val="0027782C"/>
    <w:rsid w:val="00284856"/>
    <w:rsid w:val="002A6629"/>
    <w:rsid w:val="002B2CFD"/>
    <w:rsid w:val="002C2205"/>
    <w:rsid w:val="002D0284"/>
    <w:rsid w:val="002D520C"/>
    <w:rsid w:val="002E0ABC"/>
    <w:rsid w:val="00313313"/>
    <w:rsid w:val="003212AF"/>
    <w:rsid w:val="00382843"/>
    <w:rsid w:val="0038500A"/>
    <w:rsid w:val="003B1FE1"/>
    <w:rsid w:val="003B33AC"/>
    <w:rsid w:val="00405692"/>
    <w:rsid w:val="00436D5E"/>
    <w:rsid w:val="00471D29"/>
    <w:rsid w:val="004B048E"/>
    <w:rsid w:val="004B21A7"/>
    <w:rsid w:val="004B5D63"/>
    <w:rsid w:val="004C7F97"/>
    <w:rsid w:val="004D07E0"/>
    <w:rsid w:val="004E4034"/>
    <w:rsid w:val="00512348"/>
    <w:rsid w:val="00532AF4"/>
    <w:rsid w:val="00535673"/>
    <w:rsid w:val="00537651"/>
    <w:rsid w:val="005429E5"/>
    <w:rsid w:val="00542D3D"/>
    <w:rsid w:val="005463DD"/>
    <w:rsid w:val="00563346"/>
    <w:rsid w:val="005B52DD"/>
    <w:rsid w:val="005F5AB8"/>
    <w:rsid w:val="005F67C5"/>
    <w:rsid w:val="0061180D"/>
    <w:rsid w:val="00616670"/>
    <w:rsid w:val="00627578"/>
    <w:rsid w:val="00661969"/>
    <w:rsid w:val="00676627"/>
    <w:rsid w:val="00676666"/>
    <w:rsid w:val="006A05A1"/>
    <w:rsid w:val="006A4E3F"/>
    <w:rsid w:val="006B6133"/>
    <w:rsid w:val="006C4CA2"/>
    <w:rsid w:val="006C740A"/>
    <w:rsid w:val="006E007C"/>
    <w:rsid w:val="006E1851"/>
    <w:rsid w:val="006E4203"/>
    <w:rsid w:val="006E6FA3"/>
    <w:rsid w:val="006F5D7D"/>
    <w:rsid w:val="006F756E"/>
    <w:rsid w:val="007045F1"/>
    <w:rsid w:val="00727EA5"/>
    <w:rsid w:val="00754B78"/>
    <w:rsid w:val="0077144A"/>
    <w:rsid w:val="007A075E"/>
    <w:rsid w:val="007A6FAE"/>
    <w:rsid w:val="0080212B"/>
    <w:rsid w:val="00802FAE"/>
    <w:rsid w:val="008118EA"/>
    <w:rsid w:val="0082321D"/>
    <w:rsid w:val="00826091"/>
    <w:rsid w:val="00833082"/>
    <w:rsid w:val="00863644"/>
    <w:rsid w:val="008740A7"/>
    <w:rsid w:val="008A0377"/>
    <w:rsid w:val="008A64E8"/>
    <w:rsid w:val="008B0895"/>
    <w:rsid w:val="009104A5"/>
    <w:rsid w:val="00912452"/>
    <w:rsid w:val="00913A9A"/>
    <w:rsid w:val="00914A83"/>
    <w:rsid w:val="00933D2A"/>
    <w:rsid w:val="00956156"/>
    <w:rsid w:val="00963B81"/>
    <w:rsid w:val="009669F6"/>
    <w:rsid w:val="00967DFD"/>
    <w:rsid w:val="009C583C"/>
    <w:rsid w:val="009E4F09"/>
    <w:rsid w:val="009F2571"/>
    <w:rsid w:val="00A05E3A"/>
    <w:rsid w:val="00A06755"/>
    <w:rsid w:val="00A26D18"/>
    <w:rsid w:val="00A36D8F"/>
    <w:rsid w:val="00A51CD0"/>
    <w:rsid w:val="00A540A2"/>
    <w:rsid w:val="00A55EFA"/>
    <w:rsid w:val="00A5761C"/>
    <w:rsid w:val="00A66B54"/>
    <w:rsid w:val="00A66CB2"/>
    <w:rsid w:val="00A741AE"/>
    <w:rsid w:val="00AA67D0"/>
    <w:rsid w:val="00AB0AFC"/>
    <w:rsid w:val="00AB263E"/>
    <w:rsid w:val="00AC33F6"/>
    <w:rsid w:val="00AD3918"/>
    <w:rsid w:val="00AD70BE"/>
    <w:rsid w:val="00AE0F20"/>
    <w:rsid w:val="00AE2DEC"/>
    <w:rsid w:val="00AE4174"/>
    <w:rsid w:val="00AE751B"/>
    <w:rsid w:val="00AF1D93"/>
    <w:rsid w:val="00AF38ED"/>
    <w:rsid w:val="00B0257B"/>
    <w:rsid w:val="00B050E0"/>
    <w:rsid w:val="00B050E2"/>
    <w:rsid w:val="00B109D1"/>
    <w:rsid w:val="00B11AAA"/>
    <w:rsid w:val="00B155AE"/>
    <w:rsid w:val="00B16642"/>
    <w:rsid w:val="00B1723F"/>
    <w:rsid w:val="00B3040B"/>
    <w:rsid w:val="00B55B44"/>
    <w:rsid w:val="00B611CB"/>
    <w:rsid w:val="00B61C80"/>
    <w:rsid w:val="00B62A3E"/>
    <w:rsid w:val="00B84D0E"/>
    <w:rsid w:val="00B92E62"/>
    <w:rsid w:val="00B95094"/>
    <w:rsid w:val="00BB08DB"/>
    <w:rsid w:val="00BB3D91"/>
    <w:rsid w:val="00BB4855"/>
    <w:rsid w:val="00BB779E"/>
    <w:rsid w:val="00BD2837"/>
    <w:rsid w:val="00BE3487"/>
    <w:rsid w:val="00BE48B0"/>
    <w:rsid w:val="00BF3DDA"/>
    <w:rsid w:val="00BF3DE0"/>
    <w:rsid w:val="00BF7719"/>
    <w:rsid w:val="00C239F0"/>
    <w:rsid w:val="00C4342F"/>
    <w:rsid w:val="00C57545"/>
    <w:rsid w:val="00C605B5"/>
    <w:rsid w:val="00CB35D3"/>
    <w:rsid w:val="00CE03DB"/>
    <w:rsid w:val="00CE3A30"/>
    <w:rsid w:val="00CF18C8"/>
    <w:rsid w:val="00CF40B3"/>
    <w:rsid w:val="00D078A8"/>
    <w:rsid w:val="00D25EB8"/>
    <w:rsid w:val="00D34F92"/>
    <w:rsid w:val="00D40140"/>
    <w:rsid w:val="00D478F5"/>
    <w:rsid w:val="00D47935"/>
    <w:rsid w:val="00DA2AAE"/>
    <w:rsid w:val="00DC078E"/>
    <w:rsid w:val="00DD62C4"/>
    <w:rsid w:val="00E20152"/>
    <w:rsid w:val="00E56A6E"/>
    <w:rsid w:val="00E60B90"/>
    <w:rsid w:val="00EA1652"/>
    <w:rsid w:val="00EE14FD"/>
    <w:rsid w:val="00EE1A18"/>
    <w:rsid w:val="00F27C01"/>
    <w:rsid w:val="00F32AAA"/>
    <w:rsid w:val="00F34C51"/>
    <w:rsid w:val="00F36991"/>
    <w:rsid w:val="00F516F7"/>
    <w:rsid w:val="00F523CE"/>
    <w:rsid w:val="00FC49F8"/>
    <w:rsid w:val="00FE4802"/>
    <w:rsid w:val="00FF5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4DDE4"/>
  <w15:chartTrackingRefBased/>
  <w15:docId w15:val="{B685B25B-BC83-4911-A746-CC75501FA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5B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5B5"/>
    <w:pPr>
      <w:ind w:left="720"/>
      <w:contextualSpacing/>
    </w:pPr>
  </w:style>
  <w:style w:type="character" w:styleId="Hyperlink">
    <w:name w:val="Hyperlink"/>
    <w:basedOn w:val="DefaultParagraphFont"/>
    <w:uiPriority w:val="99"/>
    <w:unhideWhenUsed/>
    <w:rsid w:val="00C605B5"/>
    <w:rPr>
      <w:color w:val="0563C1" w:themeColor="hyperlink"/>
      <w:u w:val="single"/>
    </w:rPr>
  </w:style>
  <w:style w:type="paragraph" w:styleId="Header">
    <w:name w:val="header"/>
    <w:basedOn w:val="Normal"/>
    <w:link w:val="HeaderChar"/>
    <w:uiPriority w:val="99"/>
    <w:unhideWhenUsed/>
    <w:rsid w:val="00C605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5B5"/>
    <w:rPr>
      <w:kern w:val="0"/>
      <w14:ligatures w14:val="none"/>
    </w:rPr>
  </w:style>
  <w:style w:type="paragraph" w:styleId="Footer">
    <w:name w:val="footer"/>
    <w:basedOn w:val="Normal"/>
    <w:link w:val="FooterChar"/>
    <w:uiPriority w:val="99"/>
    <w:unhideWhenUsed/>
    <w:rsid w:val="00C605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5B5"/>
    <w:rPr>
      <w:kern w:val="0"/>
      <w14:ligatures w14:val="none"/>
    </w:rPr>
  </w:style>
  <w:style w:type="paragraph" w:styleId="Caption">
    <w:name w:val="caption"/>
    <w:basedOn w:val="Normal"/>
    <w:next w:val="Normal"/>
    <w:uiPriority w:val="35"/>
    <w:unhideWhenUsed/>
    <w:qFormat/>
    <w:rsid w:val="00C605B5"/>
    <w:pPr>
      <w:spacing w:after="200" w:line="240" w:lineRule="auto"/>
    </w:pPr>
    <w:rPr>
      <w:i/>
      <w:iCs/>
      <w:color w:val="44546A" w:themeColor="text2"/>
      <w:sz w:val="18"/>
      <w:szCs w:val="18"/>
    </w:rPr>
  </w:style>
  <w:style w:type="character" w:styleId="Emphasis">
    <w:name w:val="Emphasis"/>
    <w:basedOn w:val="DefaultParagraphFont"/>
    <w:uiPriority w:val="20"/>
    <w:qFormat/>
    <w:rsid w:val="00C605B5"/>
    <w:rPr>
      <w:i/>
      <w:iCs/>
    </w:rPr>
  </w:style>
  <w:style w:type="character" w:customStyle="1" w:styleId="self-citation-authors">
    <w:name w:val="self-citation-authors"/>
    <w:basedOn w:val="DefaultParagraphFont"/>
    <w:rsid w:val="00C605B5"/>
  </w:style>
  <w:style w:type="character" w:customStyle="1" w:styleId="self-citation-year">
    <w:name w:val="self-citation-year"/>
    <w:basedOn w:val="DefaultParagraphFont"/>
    <w:rsid w:val="00C605B5"/>
  </w:style>
  <w:style w:type="character" w:customStyle="1" w:styleId="self-citation-title">
    <w:name w:val="self-citation-title"/>
    <w:basedOn w:val="DefaultParagraphFont"/>
    <w:rsid w:val="00C605B5"/>
  </w:style>
  <w:style w:type="character" w:customStyle="1" w:styleId="self-citation-journal">
    <w:name w:val="self-citation-journal"/>
    <w:basedOn w:val="DefaultParagraphFont"/>
    <w:rsid w:val="00C605B5"/>
  </w:style>
  <w:style w:type="character" w:customStyle="1" w:styleId="self-citation-volume">
    <w:name w:val="self-citation-volume"/>
    <w:basedOn w:val="DefaultParagraphFont"/>
    <w:rsid w:val="00C605B5"/>
  </w:style>
  <w:style w:type="character" w:customStyle="1" w:styleId="self-citation-elocation">
    <w:name w:val="self-citation-elocation"/>
    <w:basedOn w:val="DefaultParagraphFont"/>
    <w:rsid w:val="00C605B5"/>
  </w:style>
  <w:style w:type="character" w:customStyle="1" w:styleId="hgkelc">
    <w:name w:val="hgkelc"/>
    <w:basedOn w:val="DefaultParagraphFont"/>
    <w:rsid w:val="00C605B5"/>
  </w:style>
  <w:style w:type="character" w:customStyle="1" w:styleId="style4b">
    <w:name w:val="style4b"/>
    <w:basedOn w:val="DefaultParagraphFont"/>
    <w:rsid w:val="00C605B5"/>
  </w:style>
  <w:style w:type="character" w:styleId="LineNumber">
    <w:name w:val="line number"/>
    <w:basedOn w:val="DefaultParagraphFont"/>
    <w:uiPriority w:val="99"/>
    <w:semiHidden/>
    <w:unhideWhenUsed/>
    <w:rsid w:val="00C605B5"/>
  </w:style>
  <w:style w:type="paragraph" w:styleId="Revision">
    <w:name w:val="Revision"/>
    <w:hidden/>
    <w:uiPriority w:val="99"/>
    <w:semiHidden/>
    <w:rsid w:val="00802FAE"/>
    <w:pPr>
      <w:spacing w:after="0" w:line="240" w:lineRule="auto"/>
    </w:pPr>
    <w:rPr>
      <w:kern w:val="0"/>
      <w14:ligatures w14:val="none"/>
    </w:rPr>
  </w:style>
  <w:style w:type="character" w:styleId="CommentReference">
    <w:name w:val="annotation reference"/>
    <w:basedOn w:val="DefaultParagraphFont"/>
    <w:uiPriority w:val="99"/>
    <w:semiHidden/>
    <w:unhideWhenUsed/>
    <w:rsid w:val="00802FAE"/>
    <w:rPr>
      <w:sz w:val="16"/>
      <w:szCs w:val="16"/>
    </w:rPr>
  </w:style>
  <w:style w:type="paragraph" w:styleId="CommentText">
    <w:name w:val="annotation text"/>
    <w:basedOn w:val="Normal"/>
    <w:link w:val="CommentTextChar"/>
    <w:uiPriority w:val="99"/>
    <w:unhideWhenUsed/>
    <w:rsid w:val="00802FAE"/>
    <w:pPr>
      <w:spacing w:line="240" w:lineRule="auto"/>
    </w:pPr>
    <w:rPr>
      <w:sz w:val="20"/>
      <w:szCs w:val="20"/>
    </w:rPr>
  </w:style>
  <w:style w:type="character" w:customStyle="1" w:styleId="CommentTextChar">
    <w:name w:val="Comment Text Char"/>
    <w:basedOn w:val="DefaultParagraphFont"/>
    <w:link w:val="CommentText"/>
    <w:uiPriority w:val="99"/>
    <w:rsid w:val="00802FAE"/>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02FAE"/>
    <w:rPr>
      <w:b/>
      <w:bCs/>
    </w:rPr>
  </w:style>
  <w:style w:type="character" w:customStyle="1" w:styleId="CommentSubjectChar">
    <w:name w:val="Comment Subject Char"/>
    <w:basedOn w:val="CommentTextChar"/>
    <w:link w:val="CommentSubject"/>
    <w:uiPriority w:val="99"/>
    <w:semiHidden/>
    <w:rsid w:val="00802FAE"/>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85230">
      <w:bodyDiv w:val="1"/>
      <w:marLeft w:val="0"/>
      <w:marRight w:val="0"/>
      <w:marTop w:val="0"/>
      <w:marBottom w:val="0"/>
      <w:divBdr>
        <w:top w:val="none" w:sz="0" w:space="0" w:color="auto"/>
        <w:left w:val="none" w:sz="0" w:space="0" w:color="auto"/>
        <w:bottom w:val="none" w:sz="0" w:space="0" w:color="auto"/>
        <w:right w:val="none" w:sz="0" w:space="0" w:color="auto"/>
      </w:divBdr>
    </w:div>
    <w:div w:id="261838995">
      <w:bodyDiv w:val="1"/>
      <w:marLeft w:val="0"/>
      <w:marRight w:val="0"/>
      <w:marTop w:val="0"/>
      <w:marBottom w:val="0"/>
      <w:divBdr>
        <w:top w:val="none" w:sz="0" w:space="0" w:color="auto"/>
        <w:left w:val="none" w:sz="0" w:space="0" w:color="auto"/>
        <w:bottom w:val="none" w:sz="0" w:space="0" w:color="auto"/>
        <w:right w:val="none" w:sz="0" w:space="0" w:color="auto"/>
      </w:divBdr>
    </w:div>
    <w:div w:id="505824474">
      <w:bodyDiv w:val="1"/>
      <w:marLeft w:val="0"/>
      <w:marRight w:val="0"/>
      <w:marTop w:val="0"/>
      <w:marBottom w:val="0"/>
      <w:divBdr>
        <w:top w:val="none" w:sz="0" w:space="0" w:color="auto"/>
        <w:left w:val="none" w:sz="0" w:space="0" w:color="auto"/>
        <w:bottom w:val="none" w:sz="0" w:space="0" w:color="auto"/>
        <w:right w:val="none" w:sz="0" w:space="0" w:color="auto"/>
      </w:divBdr>
    </w:div>
    <w:div w:id="597760856">
      <w:bodyDiv w:val="1"/>
      <w:marLeft w:val="0"/>
      <w:marRight w:val="0"/>
      <w:marTop w:val="0"/>
      <w:marBottom w:val="0"/>
      <w:divBdr>
        <w:top w:val="none" w:sz="0" w:space="0" w:color="auto"/>
        <w:left w:val="none" w:sz="0" w:space="0" w:color="auto"/>
        <w:bottom w:val="none" w:sz="0" w:space="0" w:color="auto"/>
        <w:right w:val="none" w:sz="0" w:space="0" w:color="auto"/>
      </w:divBdr>
    </w:div>
    <w:div w:id="717975947">
      <w:bodyDiv w:val="1"/>
      <w:marLeft w:val="0"/>
      <w:marRight w:val="0"/>
      <w:marTop w:val="0"/>
      <w:marBottom w:val="0"/>
      <w:divBdr>
        <w:top w:val="none" w:sz="0" w:space="0" w:color="auto"/>
        <w:left w:val="none" w:sz="0" w:space="0" w:color="auto"/>
        <w:bottom w:val="none" w:sz="0" w:space="0" w:color="auto"/>
        <w:right w:val="none" w:sz="0" w:space="0" w:color="auto"/>
      </w:divBdr>
    </w:div>
    <w:div w:id="761030106">
      <w:bodyDiv w:val="1"/>
      <w:marLeft w:val="0"/>
      <w:marRight w:val="0"/>
      <w:marTop w:val="0"/>
      <w:marBottom w:val="0"/>
      <w:divBdr>
        <w:top w:val="none" w:sz="0" w:space="0" w:color="auto"/>
        <w:left w:val="none" w:sz="0" w:space="0" w:color="auto"/>
        <w:bottom w:val="none" w:sz="0" w:space="0" w:color="auto"/>
        <w:right w:val="none" w:sz="0" w:space="0" w:color="auto"/>
      </w:divBdr>
    </w:div>
    <w:div w:id="877282724">
      <w:bodyDiv w:val="1"/>
      <w:marLeft w:val="0"/>
      <w:marRight w:val="0"/>
      <w:marTop w:val="0"/>
      <w:marBottom w:val="0"/>
      <w:divBdr>
        <w:top w:val="none" w:sz="0" w:space="0" w:color="auto"/>
        <w:left w:val="none" w:sz="0" w:space="0" w:color="auto"/>
        <w:bottom w:val="none" w:sz="0" w:space="0" w:color="auto"/>
        <w:right w:val="none" w:sz="0" w:space="0" w:color="auto"/>
      </w:divBdr>
    </w:div>
    <w:div w:id="1040277830">
      <w:bodyDiv w:val="1"/>
      <w:marLeft w:val="0"/>
      <w:marRight w:val="0"/>
      <w:marTop w:val="0"/>
      <w:marBottom w:val="0"/>
      <w:divBdr>
        <w:top w:val="none" w:sz="0" w:space="0" w:color="auto"/>
        <w:left w:val="none" w:sz="0" w:space="0" w:color="auto"/>
        <w:bottom w:val="none" w:sz="0" w:space="0" w:color="auto"/>
        <w:right w:val="none" w:sz="0" w:space="0" w:color="auto"/>
      </w:divBdr>
    </w:div>
    <w:div w:id="1464887408">
      <w:bodyDiv w:val="1"/>
      <w:marLeft w:val="0"/>
      <w:marRight w:val="0"/>
      <w:marTop w:val="0"/>
      <w:marBottom w:val="0"/>
      <w:divBdr>
        <w:top w:val="none" w:sz="0" w:space="0" w:color="auto"/>
        <w:left w:val="none" w:sz="0" w:space="0" w:color="auto"/>
        <w:bottom w:val="none" w:sz="0" w:space="0" w:color="auto"/>
        <w:right w:val="none" w:sz="0" w:space="0" w:color="auto"/>
      </w:divBdr>
    </w:div>
    <w:div w:id="1593585050">
      <w:bodyDiv w:val="1"/>
      <w:marLeft w:val="0"/>
      <w:marRight w:val="0"/>
      <w:marTop w:val="0"/>
      <w:marBottom w:val="0"/>
      <w:divBdr>
        <w:top w:val="none" w:sz="0" w:space="0" w:color="auto"/>
        <w:left w:val="none" w:sz="0" w:space="0" w:color="auto"/>
        <w:bottom w:val="none" w:sz="0" w:space="0" w:color="auto"/>
        <w:right w:val="none" w:sz="0" w:space="0" w:color="auto"/>
      </w:divBdr>
    </w:div>
    <w:div w:id="1781535708">
      <w:bodyDiv w:val="1"/>
      <w:marLeft w:val="0"/>
      <w:marRight w:val="0"/>
      <w:marTop w:val="0"/>
      <w:marBottom w:val="0"/>
      <w:divBdr>
        <w:top w:val="none" w:sz="0" w:space="0" w:color="auto"/>
        <w:left w:val="none" w:sz="0" w:space="0" w:color="auto"/>
        <w:bottom w:val="none" w:sz="0" w:space="0" w:color="auto"/>
        <w:right w:val="none" w:sz="0" w:space="0" w:color="auto"/>
      </w:divBdr>
    </w:div>
    <w:div w:id="1917013608">
      <w:bodyDiv w:val="1"/>
      <w:marLeft w:val="0"/>
      <w:marRight w:val="0"/>
      <w:marTop w:val="0"/>
      <w:marBottom w:val="0"/>
      <w:divBdr>
        <w:top w:val="none" w:sz="0" w:space="0" w:color="auto"/>
        <w:left w:val="none" w:sz="0" w:space="0" w:color="auto"/>
        <w:bottom w:val="none" w:sz="0" w:space="0" w:color="auto"/>
        <w:right w:val="none" w:sz="0" w:space="0" w:color="auto"/>
      </w:divBdr>
    </w:div>
    <w:div w:id="2064719328">
      <w:bodyDiv w:val="1"/>
      <w:marLeft w:val="0"/>
      <w:marRight w:val="0"/>
      <w:marTop w:val="0"/>
      <w:marBottom w:val="0"/>
      <w:divBdr>
        <w:top w:val="none" w:sz="0" w:space="0" w:color="auto"/>
        <w:left w:val="none" w:sz="0" w:space="0" w:color="auto"/>
        <w:bottom w:val="none" w:sz="0" w:space="0" w:color="auto"/>
        <w:right w:val="none" w:sz="0" w:space="0" w:color="auto"/>
      </w:divBdr>
    </w:div>
    <w:div w:id="212527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CEAS/codyn" TargetMode="External"/><Relationship Id="rId18" Type="http://schemas.openxmlformats.org/officeDocument/2006/relationships/hyperlink" Target="https://www.R-project.org/" TargetMode="External"/><Relationship Id="rId26" Type="http://schemas.openxmlformats.org/officeDocument/2006/relationships/image" Target="media/image5.png"/><Relationship Id="rId39" Type="http://schemas.openxmlformats.org/officeDocument/2006/relationships/header" Target="header4.xml"/><Relationship Id="rId21" Type="http://schemas.openxmlformats.org/officeDocument/2006/relationships/image" Target="media/image2.png"/><Relationship Id="rId34"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RAN.R-project.org/package=vegan" TargetMode="External"/><Relationship Id="rId29" Type="http://schemas.openxmlformats.org/officeDocument/2006/relationships/image" Target="media/image8.png"/><Relationship Id="rId11" Type="http://schemas.microsoft.com/office/2018/08/relationships/commentsExtensible" Target="commentsExtensible.xml"/><Relationship Id="rId24"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12.png"/><Relationship Id="rId40" Type="http://schemas.openxmlformats.org/officeDocument/2006/relationships/footer" Target="footer4.xml"/><Relationship Id="rId45" Type="http://schemas.openxmlformats.org/officeDocument/2006/relationships/footer" Target="footer5.xml"/><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data.nal.usda.gov/dataset/nass-quick-stats.%20Accessed%202023-04-17" TargetMode="External"/><Relationship Id="rId14" Type="http://schemas.openxmlformats.org/officeDocument/2006/relationships/hyperlink" Target="https://doi.org/10.7717/peerj.1141" TargetMode="External"/><Relationship Id="rId22" Type="http://schemas.openxmlformats.org/officeDocument/2006/relationships/header" Target="header1.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3.xml"/><Relationship Id="rId43" Type="http://schemas.openxmlformats.org/officeDocument/2006/relationships/image" Target="media/image16.png"/><Relationship Id="rId48" Type="http://schemas.openxmlformats.org/officeDocument/2006/relationships/image" Target="media/image19.svg"/><Relationship Id="rId56" Type="http://schemas.openxmlformats.org/officeDocument/2006/relationships/image" Target="media/image27.png"/><Relationship Id="rId8" Type="http://schemas.openxmlformats.org/officeDocument/2006/relationships/comments" Target="comments.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doi.org/10.5063/F1N877Z6" TargetMode="External"/><Relationship Id="rId17" Type="http://schemas.openxmlformats.org/officeDocument/2006/relationships/hyperlink" Target="http://www.qgis.org" TargetMode="External"/><Relationship Id="rId25" Type="http://schemas.openxmlformats.org/officeDocument/2006/relationships/image" Target="media/image4.png"/><Relationship Id="rId33" Type="http://schemas.openxmlformats.org/officeDocument/2006/relationships/footer" Target="footer2.xm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14.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ffice.microsoft.com/excel" TargetMode="External"/><Relationship Id="rId23" Type="http://schemas.openxmlformats.org/officeDocument/2006/relationships/footer" Target="footer1.xml"/><Relationship Id="rId28" Type="http://schemas.openxmlformats.org/officeDocument/2006/relationships/image" Target="media/image7.svg"/><Relationship Id="rId36" Type="http://schemas.openxmlformats.org/officeDocument/2006/relationships/footer" Target="footer3.xml"/><Relationship Id="rId49" Type="http://schemas.openxmlformats.org/officeDocument/2006/relationships/image" Target="media/image20.png"/><Relationship Id="rId57" Type="http://schemas.openxmlformats.org/officeDocument/2006/relationships/image" Target="media/image28.png"/><Relationship Id="rId10" Type="http://schemas.microsoft.com/office/2016/09/relationships/commentsIds" Target="commentsIds.xml"/><Relationship Id="rId31" Type="http://schemas.openxmlformats.org/officeDocument/2006/relationships/image" Target="media/image10.svg"/><Relationship Id="rId44" Type="http://schemas.openxmlformats.org/officeDocument/2006/relationships/header" Target="header5.xml"/><Relationship Id="rId52" Type="http://schemas.openxmlformats.org/officeDocument/2006/relationships/image" Target="media/image23.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B0D36-60A7-40CB-A053-F43211199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6624</Words>
  <Characters>37761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Shaffer</dc:creator>
  <cp:keywords/>
  <dc:description/>
  <cp:lastModifiedBy>Anderson, Riley Morgan</cp:lastModifiedBy>
  <cp:revision>2</cp:revision>
  <dcterms:created xsi:type="dcterms:W3CDTF">2024-12-04T18:31:00Z</dcterms:created>
  <dcterms:modified xsi:type="dcterms:W3CDTF">2024-12-04T18:31:00Z</dcterms:modified>
</cp:coreProperties>
</file>